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w16du="http://schemas.microsoft.com/office/word/2023/wordml/word16du" xmlns:a="http://schemas.openxmlformats.org/drawingml/2006/main" xmlns:pic="http://schemas.openxmlformats.org/drawingml/2006/picture" xmlns:a14="http://schemas.microsoft.com/office/drawing/2010/main" xmlns:woe="http://schemas.microsoft.com/office/word/2020/oembed" mc:Ignorable="w14 w15 wp14 w16se w16cid w16 w16cex w16sdtdh w16sdtfl">
  <w:body>
    <w:p xmlns:wp14="http://schemas.microsoft.com/office/word/2010/wordml" w:rsidP="6ADD42E9" wp14:paraId="01D36545" wp14:textId="6E99FE07">
      <w:pPr>
        <w:jc w:val="center"/>
        <w:rPr>
          <w:b w:val="1"/>
          <w:bCs w:val="1"/>
        </w:rPr>
      </w:pPr>
      <w:r w:rsidRPr="6ADD42E9" w:rsidR="6F90CAE8">
        <w:rPr>
          <w:b w:val="1"/>
          <w:bCs w:val="1"/>
        </w:rPr>
        <w:t xml:space="preserve">CARTILHA DE SAÚDE DIGITAL </w:t>
      </w:r>
    </w:p>
    <w:p xmlns:wp14="http://schemas.microsoft.com/office/word/2010/wordml" w:rsidP="6ADD42E9" wp14:paraId="2D1D3E69" wp14:textId="21E500FC">
      <w:pPr>
        <w:jc w:val="both"/>
        <w:rPr>
          <w:rFonts w:ascii="Calibri" w:hAnsi="Calibri" w:eastAsia="Calibri" w:cs="Calibri"/>
          <w:b w:val="0"/>
          <w:bCs w:val="0"/>
          <w:i w:val="0"/>
          <w:iCs w:val="0"/>
          <w:caps w:val="0"/>
          <w:smallCaps w:val="0"/>
          <w:noProof w:val="0"/>
          <w:color w:val="373A3C"/>
          <w:sz w:val="22"/>
          <w:szCs w:val="22"/>
          <w:lang w:val="pt-BR"/>
        </w:rPr>
      </w:pPr>
      <w:r w:rsidRPr="1BC2EC46" w:rsidR="2BB14724">
        <w:rPr>
          <w:b w:val="1"/>
          <w:bCs w:val="1"/>
        </w:rPr>
        <w:t xml:space="preserve"> </w:t>
      </w:r>
    </w:p>
    <w:p xmlns:wp14="http://schemas.microsoft.com/office/word/2010/wordml" w:rsidP="556462DB" wp14:paraId="4D83A44E" wp14:textId="73B2006E">
      <w:pPr>
        <w:pStyle w:val="Normal"/>
        <w:ind w:left="0"/>
        <w:jc w:val="both"/>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pPr>
      <w:r w:rsidRPr="556462DB" w:rsidR="12C7062E">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t>LISTA DE ABREVIATURAS E SIGLAS</w:t>
      </w:r>
    </w:p>
    <w:p xmlns:wp14="http://schemas.microsoft.com/office/word/2010/wordml" w:rsidP="556462DB" wp14:paraId="7586DFDF" wp14:textId="28EFF8E3">
      <w:pPr>
        <w:pStyle w:val="Normal"/>
        <w:ind w:left="0"/>
        <w:jc w:val="both"/>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pPr>
      <w:r w:rsidRPr="556462DB" w:rsidR="12C7062E">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t>LISTA DE FIGURAS</w:t>
      </w:r>
    </w:p>
    <w:p xmlns:wp14="http://schemas.microsoft.com/office/word/2010/wordml" w:rsidP="556462DB" wp14:paraId="1C76097B" wp14:textId="0AEFB5BA">
      <w:pPr>
        <w:pStyle w:val="Normal"/>
        <w:ind w:left="0"/>
        <w:jc w:val="both"/>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pPr>
      <w:r w:rsidRPr="556462DB" w:rsidR="12C7062E">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t>LISTA DE TABELAS</w:t>
      </w:r>
    </w:p>
    <w:p xmlns:wp14="http://schemas.microsoft.com/office/word/2010/wordml" w:rsidP="556462DB" wp14:paraId="0F3DEC58" wp14:textId="6833DA80">
      <w:pPr>
        <w:pStyle w:val="Normal"/>
        <w:ind w:left="0"/>
        <w:jc w:val="both"/>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pPr>
      <w:r w:rsidRPr="556462DB" w:rsidR="2186F23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t>GLOSSÁRIO</w:t>
      </w:r>
    </w:p>
    <w:p xmlns:wp14="http://schemas.microsoft.com/office/word/2010/wordml" w:rsidP="6ADD42E9" wp14:paraId="04E5572A" wp14:textId="6147DF75">
      <w:pPr>
        <w:jc w:val="both"/>
      </w:pPr>
    </w:p>
    <w:p xmlns:wp14="http://schemas.microsoft.com/office/word/2010/wordml" w:rsidP="6ADD42E9" wp14:paraId="757FD339" wp14:textId="5BF25B8D">
      <w:pPr>
        <w:pStyle w:val="Normal"/>
        <w:jc w:val="both"/>
      </w:pPr>
      <w:r w:rsidRPr="1BC2EC46" w:rsidR="1158E114">
        <w:rPr>
          <w:b w:val="1"/>
          <w:bCs w:val="1"/>
        </w:rPr>
        <w:t>SUMÁRIO</w:t>
      </w:r>
      <w:r w:rsidR="1158E114">
        <w:rPr/>
        <w:t>:</w:t>
      </w:r>
    </w:p>
    <w:p xmlns:wp14="http://schemas.microsoft.com/office/word/2010/wordml" w:rsidP="6ADD42E9" wp14:paraId="3028F70A" wp14:textId="6E52AE66">
      <w:pPr>
        <w:pStyle w:val="ListParagraph"/>
        <w:numPr>
          <w:ilvl w:val="0"/>
          <w:numId w:val="1"/>
        </w:numPr>
        <w:jc w:val="both"/>
        <w:rPr>
          <w:rFonts w:ascii="Aptos" w:hAnsi="Aptos" w:eastAsia="Aptos" w:cs="Aptos" w:asciiTheme="minorAscii" w:hAnsiTheme="minorAscii" w:eastAsiaTheme="minorAscii" w:cstheme="minorAscii"/>
          <w:b w:val="0"/>
          <w:bCs w:val="0"/>
          <w:sz w:val="24"/>
          <w:szCs w:val="24"/>
        </w:rPr>
      </w:pPr>
      <w:r w:rsidRPr="1BC2EC46" w:rsidR="415032A9">
        <w:rPr>
          <w:rFonts w:ascii="Aptos" w:hAnsi="Aptos" w:eastAsia="Aptos" w:cs="Aptos" w:asciiTheme="minorAscii" w:hAnsiTheme="minorAscii" w:eastAsiaTheme="minorAscii" w:cstheme="minorAscii"/>
          <w:b w:val="0"/>
          <w:bCs w:val="0"/>
          <w:sz w:val="24"/>
          <w:szCs w:val="24"/>
        </w:rPr>
        <w:t>Entendendo a Saúde Digital</w:t>
      </w:r>
    </w:p>
    <w:p xmlns:wp14="http://schemas.microsoft.com/office/word/2010/wordml" w:rsidP="6ADD42E9" wp14:paraId="2C542914" wp14:textId="07362DAD">
      <w:pPr>
        <w:pStyle w:val="ListParagraph"/>
        <w:ind w:left="72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6ADD42E9" w:rsidR="44497A13">
        <w:rPr>
          <w:rFonts w:ascii="Aptos" w:hAnsi="Aptos" w:eastAsia="Aptos" w:cs="Aptos" w:asciiTheme="minorAscii" w:hAnsiTheme="minorAscii" w:eastAsiaTheme="minorAscii" w:cstheme="minorAscii"/>
          <w:b w:val="0"/>
          <w:bCs w:val="0"/>
          <w:noProof w:val="0"/>
          <w:color w:val="auto"/>
          <w:sz w:val="24"/>
          <w:szCs w:val="24"/>
          <w:lang w:val="pt-BR" w:eastAsia="en-US" w:bidi="ar-SA"/>
        </w:rPr>
        <w:t xml:space="preserve">1.1 </w:t>
      </w:r>
      <w:r w:rsidRPr="6ADD42E9" w:rsidR="10AD5346">
        <w:rPr>
          <w:rFonts w:ascii="Aptos" w:hAnsi="Aptos" w:eastAsia="Aptos" w:cs="Aptos" w:asciiTheme="minorAscii" w:hAnsiTheme="minorAscii" w:eastAsiaTheme="minorAscii" w:cstheme="minorAscii"/>
          <w:b w:val="0"/>
          <w:bCs w:val="0"/>
          <w:noProof w:val="0"/>
          <w:color w:val="auto"/>
          <w:sz w:val="24"/>
          <w:szCs w:val="24"/>
          <w:lang w:val="pt-BR" w:eastAsia="en-US" w:bidi="ar-SA"/>
        </w:rPr>
        <w:t>O que é saúde digital:</w:t>
      </w:r>
    </w:p>
    <w:p xmlns:wp14="http://schemas.microsoft.com/office/word/2010/wordml" w:rsidP="6ADD42E9" wp14:paraId="5F8D717E" wp14:textId="758E32EF">
      <w:pPr>
        <w:pStyle w:val="Normal"/>
        <w:ind w:left="720"/>
        <w:jc w:val="both"/>
        <w:rPr>
          <w:rFonts w:ascii="Aptos" w:hAnsi="Aptos" w:eastAsia="Aptos" w:cs="Aptos" w:asciiTheme="minorAscii" w:hAnsiTheme="minorAscii" w:eastAsiaTheme="minorAscii" w:cstheme="minorAscii"/>
          <w:b w:val="0"/>
          <w:bCs w:val="0"/>
          <w:sz w:val="24"/>
          <w:szCs w:val="24"/>
        </w:rPr>
      </w:pPr>
      <w:r w:rsidRPr="1BC2EC46" w:rsidR="5FDC0BF8">
        <w:rPr>
          <w:rFonts w:ascii="Aptos" w:hAnsi="Aptos" w:eastAsia="Aptos" w:cs="Aptos" w:asciiTheme="minorAscii" w:hAnsiTheme="minorAscii" w:eastAsiaTheme="minorAscii" w:cstheme="minorAscii"/>
          <w:b w:val="0"/>
          <w:bCs w:val="0"/>
          <w:sz w:val="24"/>
          <w:szCs w:val="24"/>
        </w:rPr>
        <w:t>1.2</w:t>
      </w:r>
      <w:r w:rsidRPr="1BC2EC46" w:rsidR="24182012">
        <w:rPr>
          <w:rFonts w:ascii="Aptos" w:hAnsi="Aptos" w:eastAsia="Aptos" w:cs="Aptos" w:asciiTheme="minorAscii" w:hAnsiTheme="minorAscii" w:eastAsiaTheme="minorAscii" w:cstheme="minorAscii"/>
          <w:b w:val="0"/>
          <w:bCs w:val="0"/>
          <w:sz w:val="24"/>
          <w:szCs w:val="24"/>
        </w:rPr>
        <w:t xml:space="preserve"> </w:t>
      </w:r>
      <w:r w:rsidRPr="1BC2EC46" w:rsidR="654A25FE">
        <w:rPr>
          <w:rFonts w:ascii="Aptos" w:hAnsi="Aptos" w:eastAsia="Aptos" w:cs="Aptos" w:asciiTheme="minorAscii" w:hAnsiTheme="minorAscii" w:eastAsiaTheme="minorAscii" w:cstheme="minorAscii"/>
          <w:b w:val="0"/>
          <w:bCs w:val="0"/>
          <w:sz w:val="24"/>
          <w:szCs w:val="24"/>
        </w:rPr>
        <w:t>Aplicações da Saúde Digital</w:t>
      </w:r>
    </w:p>
    <w:p xmlns:wp14="http://schemas.microsoft.com/office/word/2010/wordml" w:rsidP="6ADD42E9" wp14:paraId="73624629" wp14:textId="66A253A6">
      <w:pPr>
        <w:pStyle w:val="Normal"/>
        <w:ind w:firstLine="708"/>
        <w:jc w:val="both"/>
        <w:rPr>
          <w:rFonts w:ascii="Aptos" w:hAnsi="Aptos" w:eastAsia="Aptos" w:cs="Aptos" w:asciiTheme="minorAscii" w:hAnsiTheme="minorAscii" w:eastAsiaTheme="minorAscii" w:cstheme="minorAscii"/>
          <w:b w:val="0"/>
          <w:bCs w:val="0"/>
          <w:sz w:val="24"/>
          <w:szCs w:val="24"/>
        </w:rPr>
      </w:pPr>
      <w:r w:rsidRPr="1BC2EC46" w:rsidR="72923062">
        <w:rPr>
          <w:rFonts w:ascii="Aptos" w:hAnsi="Aptos" w:eastAsia="Aptos" w:cs="Aptos" w:asciiTheme="minorAscii" w:hAnsiTheme="minorAscii" w:eastAsiaTheme="minorAscii" w:cstheme="minorAscii"/>
          <w:b w:val="0"/>
          <w:bCs w:val="0"/>
          <w:sz w:val="24"/>
          <w:szCs w:val="24"/>
        </w:rPr>
        <w:t>1.</w:t>
      </w:r>
      <w:r w:rsidRPr="1BC2EC46" w:rsidR="52E00246">
        <w:rPr>
          <w:rFonts w:ascii="Aptos" w:hAnsi="Aptos" w:eastAsia="Aptos" w:cs="Aptos" w:asciiTheme="minorAscii" w:hAnsiTheme="minorAscii" w:eastAsiaTheme="minorAscii" w:cstheme="minorAscii"/>
          <w:b w:val="0"/>
          <w:bCs w:val="0"/>
          <w:sz w:val="24"/>
          <w:szCs w:val="24"/>
        </w:rPr>
        <w:t>3</w:t>
      </w:r>
      <w:r w:rsidRPr="1BC2EC46" w:rsidR="72923062">
        <w:rPr>
          <w:rFonts w:ascii="Aptos" w:hAnsi="Aptos" w:eastAsia="Aptos" w:cs="Aptos" w:asciiTheme="minorAscii" w:hAnsiTheme="minorAscii" w:eastAsiaTheme="minorAscii" w:cstheme="minorAscii"/>
          <w:b w:val="0"/>
          <w:bCs w:val="0"/>
          <w:sz w:val="24"/>
          <w:szCs w:val="24"/>
        </w:rPr>
        <w:t xml:space="preserve"> Por que a Saúde Digital é essencial para o seu município?</w:t>
      </w:r>
      <w:commentRangeStart w:id="1746311046"/>
      <w:commentRangeStart w:id="347034075"/>
      <w:commentRangeEnd w:id="1746311046"/>
      <w:r>
        <w:rPr>
          <w:rStyle w:val="CommentReference"/>
        </w:rPr>
        <w:commentReference w:id="1746311046"/>
      </w:r>
      <w:commentRangeEnd w:id="347034075"/>
      <w:r>
        <w:rPr>
          <w:rStyle w:val="CommentReference"/>
        </w:rPr>
        <w:commentReference w:id="347034075"/>
      </w:r>
    </w:p>
    <w:p xmlns:wp14="http://schemas.microsoft.com/office/word/2010/wordml" w:rsidP="1BC2EC46" wp14:paraId="72161AA7" wp14:textId="72CF8B5C">
      <w:pPr>
        <w:ind w:firstLine="708"/>
        <w:jc w:val="both"/>
        <w:rPr>
          <w:rFonts w:ascii="Aptos" w:hAnsi="Aptos" w:eastAsia="Aptos" w:cs="Aptos" w:asciiTheme="minorAscii" w:hAnsiTheme="minorAscii" w:eastAsiaTheme="minorAscii" w:cstheme="minorAscii"/>
          <w:b w:val="0"/>
          <w:bCs w:val="0"/>
          <w:noProof w:val="0"/>
          <w:sz w:val="24"/>
          <w:szCs w:val="24"/>
          <w:lang w:val="pt-BR"/>
        </w:rPr>
      </w:pPr>
      <w:r w:rsidRPr="1BC2EC46" w:rsidR="1F0FB99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1.</w:t>
      </w:r>
      <w:r w:rsidRPr="1BC2EC46" w:rsidR="55D294DE">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4</w:t>
      </w:r>
      <w:r w:rsidRPr="1BC2EC46" w:rsidR="1F0FB99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Exemplos práticos da Saúde Digital </w:t>
      </w:r>
    </w:p>
    <w:p xmlns:wp14="http://schemas.microsoft.com/office/word/2010/wordml" w:rsidP="6ADD42E9" wp14:paraId="6441A5FC" wp14:textId="51E9730C">
      <w:pPr>
        <w:ind w:left="708" w:firstLine="708"/>
        <w:jc w:val="both"/>
        <w:rPr>
          <w:rFonts w:ascii="Aptos" w:hAnsi="Aptos" w:eastAsia="Aptos" w:cs="Aptos" w:asciiTheme="minorAscii" w:hAnsiTheme="minorAscii" w:eastAsiaTheme="minorAscii" w:cstheme="minorAscii"/>
          <w:b w:val="0"/>
          <w:bCs w:val="0"/>
          <w:noProof w:val="0"/>
          <w:sz w:val="24"/>
          <w:szCs w:val="24"/>
          <w:lang w:val="pt-BR"/>
        </w:rPr>
      </w:pP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1.5.1 A </w:t>
      </w:r>
      <w:r w:rsidRPr="1BC2EC46" w:rsidR="47EFCC8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j</w:t>
      </w: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ornada de</w:t>
      </w:r>
      <w:r w:rsidRPr="1BC2EC46" w:rsidR="5BDEB7E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c</w:t>
      </w: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uidado da Dona Marta com o </w:t>
      </w:r>
      <w:r w:rsidRPr="1BC2EC46" w:rsidR="47FD4C75">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p</w:t>
      </w: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rontuário </w:t>
      </w:r>
      <w:r w:rsidRPr="1BC2EC46" w:rsidR="04A6835C">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e</w:t>
      </w: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letrônico</w:t>
      </w:r>
    </w:p>
    <w:p xmlns:wp14="http://schemas.microsoft.com/office/word/2010/wordml" w:rsidP="6ADD42E9" wp14:paraId="0D88BFFC" wp14:textId="46465372">
      <w:pPr>
        <w:ind w:left="708" w:firstLine="708"/>
        <w:jc w:val="both"/>
        <w:rPr>
          <w:rFonts w:ascii="Aptos" w:hAnsi="Aptos" w:eastAsia="Aptos" w:cs="Aptos" w:asciiTheme="minorAscii" w:hAnsiTheme="minorAscii" w:eastAsiaTheme="minorAscii" w:cstheme="minorAscii"/>
          <w:b w:val="0"/>
          <w:bCs w:val="0"/>
          <w:noProof w:val="0"/>
          <w:sz w:val="24"/>
          <w:szCs w:val="24"/>
          <w:lang w:val="pt-BR"/>
        </w:rPr>
      </w:pP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1.5.2. </w:t>
      </w:r>
      <w:r w:rsidRPr="1BC2EC46" w:rsidR="47143F8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O Planejamento Estratégico da Vacinação pelo Gestor de Saúde</w:t>
      </w:r>
    </w:p>
    <w:p w:rsidR="16C67A0A" w:rsidP="1BC2EC46" w:rsidRDefault="16C67A0A" w14:paraId="5BC40A40" w14:textId="04F8C149">
      <w:pPr>
        <w:pStyle w:val="ListParagraph"/>
        <w:numPr>
          <w:ilvl w:val="0"/>
          <w:numId w:val="1"/>
        </w:numPr>
        <w:jc w:val="both"/>
        <w:rPr>
          <w:noProof w:val="0"/>
          <w:lang w:val="pt-BR"/>
        </w:rPr>
      </w:pPr>
      <w:r w:rsidRPr="1BC2EC46" w:rsidR="16C67A0A">
        <w:rPr>
          <w:rFonts w:ascii="Aptos" w:hAnsi="Aptos" w:eastAsia="Aptos" w:cs="Aptos"/>
          <w:b w:val="0"/>
          <w:bCs w:val="0"/>
          <w:i w:val="0"/>
          <w:iCs w:val="0"/>
          <w:caps w:val="0"/>
          <w:smallCaps w:val="0"/>
          <w:noProof w:val="0"/>
          <w:color w:val="000000" w:themeColor="text1" w:themeTint="FF" w:themeShade="FF"/>
          <w:sz w:val="24"/>
          <w:szCs w:val="24"/>
          <w:lang w:val="pt-BR"/>
        </w:rPr>
        <w:t>Governança e a estratégia de saúde digital para o Brasil 2020-2028</w:t>
      </w:r>
    </w:p>
    <w:p w:rsidR="2465E0EC" w:rsidP="1BC2EC46" w:rsidRDefault="2465E0EC" w14:paraId="327BACCB" w14:textId="7446A556">
      <w:pPr>
        <w:pStyle w:val="ListParagraph"/>
        <w:numPr>
          <w:ilvl w:val="0"/>
          <w:numId w:val="1"/>
        </w:numPr>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2465E0EC">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Telessaúde no SUS</w:t>
      </w:r>
    </w:p>
    <w:p w:rsidR="22A80C1A" w:rsidP="1BC2EC46" w:rsidRDefault="22A80C1A" w14:paraId="6F8FBBD9" w14:textId="59B188E6">
      <w:pPr>
        <w:pStyle w:val="ListParagraph"/>
        <w:ind w:left="72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22A80C1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3.1 A teleconsultoria no Estado de Minas Gerais  </w:t>
      </w:r>
    </w:p>
    <w:p w:rsidR="22A80C1A" w:rsidP="1BC2EC46" w:rsidRDefault="22A80C1A" w14:paraId="2765F718" w14:textId="56BD1B19">
      <w:pPr>
        <w:pStyle w:val="ListParagraph"/>
        <w:ind w:left="72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22A80C1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3.2 Registro dos procedimentos de Telessaúde nos sistemas de informação   </w:t>
      </w:r>
    </w:p>
    <w:p xmlns:wp14="http://schemas.microsoft.com/office/word/2010/wordml" w:rsidP="1BC2EC46" wp14:paraId="641E8265" wp14:textId="1D3FE347">
      <w:pPr>
        <w:pStyle w:val="ListParagraph"/>
        <w:numPr>
          <w:ilvl w:val="0"/>
          <w:numId w:val="1"/>
        </w:numPr>
        <w:jc w:val="both"/>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pt-BR"/>
        </w:rPr>
      </w:pPr>
      <w:r w:rsidRPr="1BC2EC46" w:rsidR="22A80C1A">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pt-BR" w:eastAsia="en-US" w:bidi="ar-SA"/>
        </w:rPr>
        <w:t>L</w:t>
      </w:r>
      <w:r w:rsidRPr="1BC2EC46" w:rsidR="6A8492D1">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pt-BR" w:eastAsia="en-US" w:bidi="ar-SA"/>
        </w:rPr>
        <w:t>eis e regulamentações</w:t>
      </w:r>
    </w:p>
    <w:p xmlns:wp14="http://schemas.microsoft.com/office/word/2010/wordml" w:rsidP="6ADD42E9" wp14:paraId="5B7BFA6B" wp14:textId="04FE7F8C">
      <w:pPr>
        <w:pStyle w:val="ListParagraph"/>
        <w:numPr>
          <w:ilvl w:val="0"/>
          <w:numId w:val="1"/>
        </w:numPr>
        <w:jc w:val="both"/>
        <w:rPr>
          <w:rFonts w:ascii="Aptos" w:hAnsi="Aptos" w:eastAsia="Aptos" w:cs="Aptos" w:asciiTheme="minorAscii" w:hAnsiTheme="minorAscii" w:eastAsiaTheme="minorAscii" w:cstheme="minorAscii"/>
          <w:b w:val="0"/>
          <w:bCs w:val="0"/>
          <w:noProof w:val="0"/>
          <w:sz w:val="24"/>
          <w:szCs w:val="24"/>
          <w:lang w:val="pt-BR"/>
        </w:rPr>
      </w:pPr>
      <w:r w:rsidRPr="6ADD42E9" w:rsidR="55AD4531">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RNDS – Rede Nacional de Dados em Saúde</w:t>
      </w:r>
    </w:p>
    <w:p w:rsidR="6DC5AB58" w:rsidP="1BC2EC46" w:rsidRDefault="6DC5AB58" w14:paraId="427F1315" w14:textId="43B730AE">
      <w:pPr>
        <w:ind w:left="720"/>
        <w:jc w:val="both"/>
        <w:rPr>
          <w:rFonts w:ascii="Aptos" w:hAnsi="Aptos" w:eastAsia="Aptos" w:cs="Aptos"/>
          <w:b w:val="0"/>
          <w:bCs w:val="0"/>
          <w:noProof w:val="0"/>
          <w:sz w:val="24"/>
          <w:szCs w:val="24"/>
          <w:lang w:val="pt-BR"/>
        </w:rPr>
      </w:pPr>
      <w:r w:rsidRPr="1BC2EC46" w:rsidR="6DC5AB58">
        <w:rPr>
          <w:rFonts w:ascii="Aptos" w:hAnsi="Aptos" w:eastAsia="Aptos" w:cs="Aptos"/>
          <w:b w:val="0"/>
          <w:bCs w:val="0"/>
          <w:i w:val="0"/>
          <w:iCs w:val="0"/>
          <w:caps w:val="0"/>
          <w:smallCaps w:val="0"/>
          <w:noProof w:val="0"/>
          <w:color w:val="000000" w:themeColor="text1" w:themeTint="FF" w:themeShade="FF"/>
          <w:sz w:val="24"/>
          <w:szCs w:val="24"/>
          <w:lang w:val="pt-BR"/>
        </w:rPr>
        <w:t>5.1 Como a Interoperabilidade da RNDS funciona?</w:t>
      </w:r>
    </w:p>
    <w:p w:rsidR="6DC5AB58" w:rsidP="1BC2EC46" w:rsidRDefault="6DC5AB58" w14:paraId="5DCD01DE" w14:textId="0D0907DA">
      <w:pPr>
        <w:ind w:left="72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6DC5AB5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5</w:t>
      </w:r>
      <w:r w:rsidRPr="1BC2EC46" w:rsidR="392E60E3">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.2 </w:t>
      </w:r>
      <w:r w:rsidRPr="1BC2EC46" w:rsidR="7018D87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Como conectar à RNDS?  </w:t>
      </w:r>
    </w:p>
    <w:p xmlns:wp14="http://schemas.microsoft.com/office/word/2010/wordml" w:rsidP="1BC2EC46" wp14:paraId="2F1A4129" wp14:textId="44D35B37">
      <w:pPr>
        <w:ind w:firstLine="708"/>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7018D87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5</w:t>
      </w:r>
      <w:r w:rsidRPr="1BC2EC46" w:rsidR="4AD0942C">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.3</w:t>
      </w:r>
      <w:r w:rsidRPr="1BC2EC46" w:rsidR="5BA6DE7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I</w:t>
      </w:r>
      <w:r w:rsidRPr="1BC2EC46" w:rsidR="4AA72F5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ntegrar X Interoperar</w:t>
      </w:r>
      <w:r w:rsidRPr="1BC2EC46" w:rsidR="71D4586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p>
    <w:p w:rsidR="4341A230" w:rsidP="1BC2EC46" w:rsidRDefault="4341A230" w14:paraId="775C0E5E" w14:textId="3260058F">
      <w:pPr>
        <w:ind w:firstLine="708"/>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4341A23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5.4 </w:t>
      </w:r>
      <w:r w:rsidRPr="1BC2EC46" w:rsidR="71D4586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eastAsia="en-US" w:bidi="ar-SA"/>
        </w:rPr>
        <w:t>Rede Mineira de Dados em Saúde - RMDS</w:t>
      </w:r>
    </w:p>
    <w:p w:rsidR="71D45864" w:rsidP="1BC2EC46" w:rsidRDefault="71D45864" w14:paraId="6635F72E" w14:textId="6F2F24A2">
      <w:pPr>
        <w:pStyle w:val="ListParagraph"/>
        <w:numPr>
          <w:ilvl w:val="0"/>
          <w:numId w:val="1"/>
        </w:numPr>
        <w:jc w:val="both"/>
        <w:rPr>
          <w:rFonts w:ascii="Aptos" w:hAnsi="Aptos" w:eastAsia="Aptos" w:cs="Aptos" w:asciiTheme="minorAscii" w:hAnsiTheme="minorAscii" w:eastAsiaTheme="minorAscii" w:cstheme="minorAscii"/>
          <w:b w:val="0"/>
          <w:bCs w:val="0"/>
          <w:noProof w:val="0"/>
          <w:sz w:val="24"/>
          <w:szCs w:val="24"/>
          <w:lang w:val="pt-BR"/>
        </w:rPr>
      </w:pPr>
      <w:r w:rsidRPr="1BC2EC46" w:rsidR="71D45864">
        <w:rPr>
          <w:rFonts w:ascii="Aptos" w:hAnsi="Aptos" w:eastAsia="Aptos" w:cs="Aptos" w:asciiTheme="minorAscii" w:hAnsiTheme="minorAscii" w:eastAsiaTheme="minorAscii" w:cstheme="minorAscii"/>
          <w:b w:val="0"/>
          <w:bCs w:val="0"/>
          <w:noProof w:val="0"/>
          <w:sz w:val="24"/>
          <w:szCs w:val="24"/>
          <w:lang w:val="pt-BR"/>
        </w:rPr>
        <w:t>Programa SUS Digital</w:t>
      </w:r>
    </w:p>
    <w:p xmlns:wp14="http://schemas.microsoft.com/office/word/2010/wordml" w:rsidP="1BC2EC46" wp14:paraId="2B8D9125" wp14:textId="07E02D5F">
      <w:pPr>
        <w:ind w:left="708" w:firstLine="0"/>
        <w:jc w:val="both"/>
        <w:rPr>
          <w:rFonts w:ascii="Aptos" w:hAnsi="Aptos" w:eastAsia="Aptos" w:cs="Aptos" w:asciiTheme="minorAscii" w:hAnsiTheme="minorAscii" w:eastAsiaTheme="minorAscii" w:cstheme="minorAscii"/>
          <w:b w:val="0"/>
          <w:bCs w:val="0"/>
          <w:noProof w:val="0"/>
          <w:sz w:val="24"/>
          <w:szCs w:val="24"/>
          <w:lang w:val="pt-BR"/>
        </w:rPr>
      </w:pPr>
      <w:r w:rsidRPr="1BC2EC46" w:rsidR="735AC5D1">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6</w:t>
      </w:r>
      <w:r w:rsidRPr="1BC2EC46" w:rsidR="71D4586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.1</w:t>
      </w:r>
      <w:r w:rsidRPr="1BC2EC46" w:rsidR="2FA7DC0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Meu SUS Digital  </w:t>
      </w:r>
      <w:r w:rsidRPr="1BC2EC46" w:rsidR="2FA7DC0A">
        <w:rPr>
          <w:rFonts w:ascii="Aptos" w:hAnsi="Aptos" w:eastAsia="Aptos" w:cs="Aptos" w:asciiTheme="minorAscii" w:hAnsiTheme="minorAscii" w:eastAsiaTheme="minorAscii" w:cstheme="minorAscii"/>
          <w:b w:val="0"/>
          <w:bCs w:val="0"/>
          <w:noProof w:val="0"/>
          <w:sz w:val="24"/>
          <w:szCs w:val="24"/>
          <w:lang w:val="pt-BR"/>
        </w:rPr>
        <w:t xml:space="preserve"> </w:t>
      </w:r>
    </w:p>
    <w:p xmlns:wp14="http://schemas.microsoft.com/office/word/2010/wordml" w:rsidP="1BC2EC46" wp14:paraId="7131C376" wp14:textId="279F98FC">
      <w:pPr>
        <w:ind w:left="708" w:firstLine="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5F2E899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6</w:t>
      </w:r>
      <w:r w:rsidRPr="1BC2EC46" w:rsidR="5F84A7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w:t>
      </w:r>
      <w:r w:rsidRPr="1BC2EC46" w:rsidR="3B96077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2 SUS Digital Profissional</w:t>
      </w:r>
    </w:p>
    <w:p xmlns:wp14="http://schemas.microsoft.com/office/word/2010/wordml" w:rsidP="1BC2EC46" wp14:paraId="3951FBEB" wp14:textId="078F056A">
      <w:pPr>
        <w:ind w:left="708" w:firstLine="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5C5DEA2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6</w:t>
      </w:r>
      <w:r w:rsidRPr="1BC2EC46" w:rsidR="78D2742D">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w:t>
      </w:r>
      <w:r w:rsidRPr="1BC2EC46" w:rsidR="390DD8D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3 SUS Digital Gestor</w:t>
      </w:r>
    </w:p>
    <w:p xmlns:wp14="http://schemas.microsoft.com/office/word/2010/wordml" w:rsidP="1BC2EC46" wp14:paraId="11686F4D" wp14:textId="326E9BEF">
      <w:pPr>
        <w:spacing w:before="0" w:beforeAutospacing="off" w:after="160" w:afterAutospacing="off" w:line="279" w:lineRule="auto"/>
        <w:ind w:left="0" w:right="0" w:firstLine="0"/>
        <w:jc w:val="both"/>
        <w:rPr>
          <w:rFonts w:ascii="Aptos" w:hAnsi="Aptos" w:eastAsia="Aptos" w:cs="Aptos" w:asciiTheme="minorAscii" w:hAnsiTheme="minorAscii" w:eastAsiaTheme="minorAscii" w:cstheme="minorAscii"/>
          <w:b w:val="0"/>
          <w:bCs w:val="0"/>
          <w:noProof w:val="0"/>
          <w:sz w:val="24"/>
          <w:szCs w:val="24"/>
          <w:lang w:val="pt-BR"/>
        </w:rPr>
      </w:pPr>
      <w:r w:rsidRPr="1BC2EC46" w:rsidR="15FFA2FD">
        <w:rPr>
          <w:rFonts w:ascii="Aptos" w:hAnsi="Aptos" w:eastAsia="Aptos" w:cs="Aptos" w:asciiTheme="minorAscii" w:hAnsiTheme="minorAscii" w:eastAsiaTheme="minorAscii" w:cstheme="minorAscii"/>
          <w:b w:val="0"/>
          <w:bCs w:val="0"/>
          <w:i w:val="0"/>
          <w:iCs w:val="0"/>
          <w:caps w:val="0"/>
          <w:smallCaps w:val="0"/>
          <w:noProof w:val="0"/>
          <w:sz w:val="24"/>
          <w:szCs w:val="24"/>
          <w:lang w:val="en-US"/>
        </w:rPr>
        <w:t>7</w:t>
      </w:r>
      <w:r w:rsidRPr="1BC2EC46" w:rsidR="4B1EB28C">
        <w:rPr>
          <w:rFonts w:ascii="Aptos" w:hAnsi="Aptos" w:eastAsia="Aptos" w:cs="Aptos" w:asciiTheme="minorAscii" w:hAnsiTheme="minorAscii" w:eastAsiaTheme="minorAscii" w:cstheme="minorAscii"/>
          <w:b w:val="0"/>
          <w:bCs w:val="0"/>
          <w:i w:val="0"/>
          <w:iCs w:val="0"/>
          <w:caps w:val="0"/>
          <w:smallCaps w:val="0"/>
          <w:noProof w:val="0"/>
          <w:sz w:val="24"/>
          <w:szCs w:val="24"/>
          <w:lang w:val="en-US"/>
        </w:rPr>
        <w:t xml:space="preserve">. </w:t>
      </w:r>
      <w:r w:rsidRPr="1BC2EC46" w:rsidR="4D488A6A">
        <w:rPr>
          <w:rFonts w:ascii="Aptos" w:hAnsi="Aptos" w:eastAsia="Aptos" w:cs="Aptos" w:asciiTheme="minorAscii" w:hAnsiTheme="minorAscii" w:eastAsiaTheme="minorAscii" w:cstheme="minorAscii"/>
          <w:b w:val="0"/>
          <w:bCs w:val="0"/>
          <w:i w:val="0"/>
          <w:iCs w:val="0"/>
          <w:caps w:val="0"/>
          <w:smallCaps w:val="0"/>
          <w:noProof w:val="0"/>
          <w:sz w:val="24"/>
          <w:szCs w:val="24"/>
          <w:lang w:val="en-US"/>
        </w:rPr>
        <w:t>E-SUS APS</w:t>
      </w:r>
    </w:p>
    <w:p w:rsidR="555FFBE4" w:rsidP="1BC2EC46" w:rsidRDefault="555FFBE4" w14:paraId="1984E88F" w14:textId="7FBBFFE8">
      <w:pPr>
        <w:spacing w:before="0" w:beforeAutospacing="off" w:after="160" w:afterAutospacing="off" w:line="279" w:lineRule="auto"/>
        <w:ind w:left="0" w:right="0" w:firstLine="0"/>
        <w:jc w:val="both"/>
        <w:rPr>
          <w:rFonts w:ascii="Aptos" w:hAnsi="Aptos" w:eastAsia="Aptos" w:cs="Aptos" w:asciiTheme="minorAscii" w:hAnsiTheme="minorAscii" w:eastAsiaTheme="minorAscii" w:cstheme="minorAscii"/>
          <w:b w:val="0"/>
          <w:bCs w:val="0"/>
          <w:noProof w:val="0"/>
          <w:sz w:val="24"/>
          <w:szCs w:val="24"/>
          <w:lang w:val="pt-BR"/>
        </w:rPr>
      </w:pPr>
      <w:r w:rsidRPr="1BC2EC46" w:rsidR="555FFBE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8</w:t>
      </w:r>
      <w:r w:rsidRPr="1BC2EC46" w:rsidR="7A3ACE03">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r w:rsidRPr="1BC2EC46" w:rsidR="6860E3D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Análise e uso de dados em saúde</w:t>
      </w:r>
      <w:r w:rsidRPr="1BC2EC46" w:rsidR="73D9D7D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p>
    <w:p xmlns:wp14="http://schemas.microsoft.com/office/word/2010/wordml" w:rsidP="1BC2EC46" wp14:paraId="14B56BE8" wp14:textId="32542738">
      <w:pPr>
        <w:pStyle w:val="Normal"/>
        <w:ind/>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5B1C88F5">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9</w:t>
      </w:r>
      <w:r w:rsidRPr="1BC2EC46" w:rsidR="73D9D7D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w:t>
      </w:r>
      <w:r w:rsidRPr="1BC2EC46" w:rsidR="5C736F0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r w:rsidRPr="1BC2EC46" w:rsidR="752E7E7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Materiais Complementares</w:t>
      </w:r>
    </w:p>
    <w:p w:rsidR="556462DB" w:rsidP="556462DB" w:rsidRDefault="556462DB" w14:paraId="64EF545F" w14:textId="7DA83006">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p>
    <w:p w:rsidR="56E4C4C0" w:rsidP="556462DB" w:rsidRDefault="56E4C4C0" w14:paraId="63F620CC" w14:textId="0D14B24C">
      <w:pPr>
        <w:pStyle w:val="Normal"/>
        <w:ind w:left="0"/>
        <w:jc w:val="both"/>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pPr>
      <w:r w:rsidRPr="556462DB" w:rsidR="56E4C4C0">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pt-BR"/>
        </w:rPr>
        <w:t>APRESENTAÇÃO</w:t>
      </w:r>
    </w:p>
    <w:p w:rsidR="56E4C4C0" w:rsidP="1BC2EC46" w:rsidRDefault="56E4C4C0" w14:paraId="436A4CAE" w14:textId="6117055B">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commentRangeStart w:id="1648670033"/>
      <w:r w:rsidRPr="1BC2EC46" w:rsidR="7A434577">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Olá, participantes! </w:t>
      </w:r>
    </w:p>
    <w:p w:rsidR="56E4C4C0" w:rsidP="556462DB" w:rsidRDefault="56E4C4C0" w14:paraId="3D186DC3" w14:textId="66BA3F84">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Bem-vindos(as) ao </w:t>
      </w:r>
      <w:commentRangeStart w:id="2117972176"/>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microcurso</w:t>
      </w:r>
      <w:commentRangeEnd w:id="2117972176"/>
      <w:r>
        <w:rPr>
          <w:rStyle w:val="CommentReference"/>
        </w:rPr>
        <w:commentReference w:id="2117972176"/>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Saúde Digital.</w:t>
      </w:r>
    </w:p>
    <w:p w:rsidR="47C4BDF1" w:rsidP="1BC2EC46" w:rsidRDefault="47C4BDF1" w14:paraId="78696F38" w14:textId="2EAF7E1A">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3361C9A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Esse curso tem como objetivo proporcionar</w:t>
      </w:r>
      <w:r w:rsidRPr="1BC2EC46" w:rsidR="7A434577">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conhecimentos básicos para a compreensão da área da Saúde Digital</w:t>
      </w:r>
      <w:r w:rsidRPr="1BC2EC46" w:rsidR="1F0AC155">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de modo a auxiliar os gestores de saúde na operacionalização do Plano de Ação em Saúde Digital</w:t>
      </w:r>
      <w:r w:rsidRPr="1BC2EC46" w:rsidR="7A434577">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w:t>
      </w:r>
      <w:commentRangeEnd w:id="1648670033"/>
      <w:r>
        <w:rPr>
          <w:rStyle w:val="CommentReference"/>
        </w:rPr>
        <w:commentReference w:id="1648670033"/>
      </w:r>
    </w:p>
    <w:p w:rsidR="56E4C4C0" w:rsidP="556462DB" w:rsidRDefault="56E4C4C0" w14:paraId="2E2371BB" w14:textId="1B3C89DF">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Este </w:t>
      </w:r>
      <w:r w:rsidRPr="556462DB" w:rsidR="718F3A6C">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icrocurso</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é dividido em </w:t>
      </w:r>
      <w:r w:rsidRPr="556462DB" w:rsidR="4CF9FDAE">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X módulos</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p>
    <w:p w:rsidR="56E4C4C0" w:rsidP="556462DB" w:rsidRDefault="56E4C4C0" w14:paraId="096AB048" w14:textId="49D028C0">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Na primeira Unidade, apresentamos a definição, a história e a evolução da Saúde Digital, bem como as tecnologias utilizadas e seus benefícios e desafios. Na Unidade II, abordamos os conceitos e fundamentos da Saúde Digital, incluindo interoperabilidade, segurança, privacidade, modelos de negócios e regulamentações. Na Unidade III, exploramos as aplicações da Saúde Digital, como telessaúde, saúde móvel e prevenção de doenças, destacando seus benefícios, desafios e casos de uso. Na quarta Unidade, apresentamos desafios e oportunidades da Saúde Digital, incluindo barreiras à adoção, estratégias para superar essas barreiras e oportunidades para melhorar a qualidade, o acesso e a eficiência dos serviços de saúde. Há também a quinta Unidade bônus opcional sobre Saúde Digital no Brasil, abordando sua história, cenário atual e perspectivas futuras. Encerramos o </w:t>
      </w:r>
      <w:r w:rsidRPr="556462DB" w:rsidR="2FDF8493">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icrocurso</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com a recapitulação do conteúdo na Unidade VI. </w:t>
      </w:r>
    </w:p>
    <w:p w:rsidR="56E4C4C0" w:rsidP="556462DB" w:rsidRDefault="56E4C4C0" w14:paraId="1768AADA" w14:textId="4AF4EF12">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Cada </w:t>
      </w:r>
      <w:r w:rsidRPr="556462DB" w:rsidR="2251797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módulo</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contém vídeos</w:t>
      </w:r>
      <w:r w:rsidRPr="556462DB" w:rsidR="18CD580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e</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textos. Sugerimos seguir a ordem proposta para melhor compreensão do conteúdo. </w:t>
      </w:r>
      <w:r w:rsidRPr="556462DB" w:rsidR="36480A1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Para melhor aprofundamento dos conceitos sugerimos realizar o curso XXX da Fiocruz, disponível em XXXXX.</w:t>
      </w:r>
    </w:p>
    <w:p w:rsidR="36480A1A" w:rsidP="556462DB" w:rsidRDefault="36480A1A" w14:paraId="4FDC42D7" w14:textId="5B85D2B9">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36480A1A">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Para XXX acessar os vídeos disponíveis em XXXX</w:t>
      </w:r>
    </w:p>
    <w:p w:rsidR="4C8AC870" w:rsidP="556462DB" w:rsidRDefault="4C8AC870" w14:paraId="1276E861" w14:textId="53CD1BD9">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556462DB" w:rsidR="4C8AC87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Almejamos</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que este </w:t>
      </w:r>
      <w:r w:rsidRPr="556462DB" w:rsidR="79144805">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micr</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o</w:t>
      </w:r>
      <w:r w:rsidRPr="556462DB" w:rsidR="79144805">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curso</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 xml:space="preserve"> </w:t>
      </w:r>
      <w:r w:rsidRPr="556462DB" w:rsidR="56E4C4C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contribua para sua formação e capacitação na área da Saúde Digital.</w:t>
      </w:r>
    </w:p>
    <w:p w:rsidR="56E4C4C0" w:rsidP="556462DB" w:rsidRDefault="56E4C4C0" w14:paraId="44170EEB" w14:textId="740ACC9A">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r w:rsidRPr="1BC2EC46" w:rsidR="7A434577">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t>Desejamos um excelente aprendizado!</w:t>
      </w:r>
    </w:p>
    <w:p w:rsidR="1BC2EC46" w:rsidP="1BC2EC46" w:rsidRDefault="1BC2EC46" w14:paraId="4C454E82" w14:textId="17576EA6">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p>
    <w:p w:rsidR="1BC2EC46" w:rsidP="1BC2EC46" w:rsidRDefault="1BC2EC46" w14:paraId="40A92ABC" w14:textId="547E453A">
      <w:pPr>
        <w:pStyle w:val="Normal"/>
        <w:ind w:left="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p>
    <w:p xmlns:wp14="http://schemas.microsoft.com/office/word/2010/wordml" w:rsidP="6ADD42E9" wp14:paraId="305DE848" wp14:textId="69D65EE4">
      <w:pPr>
        <w:pStyle w:val="ListParagraph"/>
        <w:ind w:left="720"/>
        <w:jc w:val="both"/>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pt-BR"/>
        </w:rPr>
      </w:pPr>
    </w:p>
    <w:p xmlns:wp14="http://schemas.microsoft.com/office/word/2010/wordml" w:rsidP="6ADD42E9" wp14:paraId="636BE953" wp14:textId="1CE952D9">
      <w:pPr>
        <w:pStyle w:val="Normal"/>
        <w:jc w:val="both"/>
        <w:rPr>
          <w:b w:val="1"/>
          <w:bCs w:val="1"/>
        </w:rPr>
      </w:pPr>
      <w:r w:rsidRPr="556462DB" w:rsidR="0FFDC198">
        <w:rPr>
          <w:b w:val="1"/>
          <w:bCs w:val="1"/>
        </w:rPr>
        <w:t>1</w:t>
      </w:r>
      <w:r w:rsidRPr="556462DB" w:rsidR="45F28573">
        <w:rPr>
          <w:b w:val="1"/>
          <w:bCs w:val="1"/>
        </w:rPr>
        <w:t>.</w:t>
      </w:r>
      <w:r w:rsidRPr="556462DB" w:rsidR="0FFDC198">
        <w:rPr>
          <w:b w:val="1"/>
          <w:bCs w:val="1"/>
        </w:rPr>
        <w:t xml:space="preserve"> </w:t>
      </w:r>
      <w:commentRangeStart w:id="1895826545"/>
      <w:r w:rsidRPr="556462DB" w:rsidR="0FFDC198">
        <w:rPr>
          <w:b w:val="1"/>
          <w:bCs w:val="1"/>
        </w:rPr>
        <w:t xml:space="preserve">ENTENDENDO A SAÚDE DIGITAL </w:t>
      </w:r>
      <w:commentRangeEnd w:id="1895826545"/>
      <w:r>
        <w:rPr>
          <w:rStyle w:val="CommentReference"/>
        </w:rPr>
        <w:commentReference w:id="1895826545"/>
      </w:r>
    </w:p>
    <w:p w:rsidR="556462DB" w:rsidP="556462DB" w:rsidRDefault="556462DB" w14:paraId="063F80BA" w14:textId="4B859F8C">
      <w:pPr>
        <w:pStyle w:val="Normal"/>
        <w:jc w:val="both"/>
        <w:rPr>
          <w:b w:val="1"/>
          <w:bCs w:val="1"/>
        </w:rPr>
      </w:pPr>
      <w:commentRangeStart w:id="188476652"/>
      <w:r w:rsidRPr="556462DB" w:rsidR="6EAE275B">
        <w:rPr>
          <w:b w:val="1"/>
          <w:bCs w:val="1"/>
        </w:rPr>
        <w:t>1.1- O que é Saúde Digital?</w:t>
      </w:r>
      <w:commentRangeEnd w:id="188476652"/>
      <w:r>
        <w:rPr>
          <w:rStyle w:val="CommentReference"/>
        </w:rPr>
        <w:commentReference w:id="188476652"/>
      </w:r>
    </w:p>
    <w:p xmlns:wp14="http://schemas.microsoft.com/office/word/2010/wordml" w:rsidP="6ADD42E9" wp14:paraId="7008F49D" wp14:textId="23B6DB83">
      <w:pPr>
        <w:pStyle w:val="Normal"/>
        <w:jc w:val="both"/>
      </w:pPr>
      <w:r w:rsidR="7C12641E">
        <w:rPr/>
        <w:t>A</w:t>
      </w:r>
      <w:r w:rsidR="0FFDC198">
        <w:rPr/>
        <w:t xml:space="preserve"> tecnologia transformou </w:t>
      </w:r>
      <w:r w:rsidR="0FFDC198">
        <w:rPr/>
        <w:t>a nossa vida, desde como nos comunicamos até como acessamos informações</w:t>
      </w:r>
      <w:r w:rsidR="5A166012">
        <w:rPr/>
        <w:t>.</w:t>
      </w:r>
      <w:r w:rsidR="0FFDC198">
        <w:rPr/>
        <w:t xml:space="preserve"> Na saúde, essa transformação </w:t>
      </w:r>
      <w:r w:rsidR="1BEA7F9B">
        <w:rPr/>
        <w:t xml:space="preserve">também está acontecendo. </w:t>
      </w:r>
      <w:r w:rsidR="0FFDC198">
        <w:rPr/>
        <w:t>Não é apenas sobre ter computadores em consultórios</w:t>
      </w:r>
      <w:r w:rsidR="50206B6F">
        <w:rPr/>
        <w:t xml:space="preserve"> com prontuários eletrônicos</w:t>
      </w:r>
      <w:r w:rsidR="0FFDC198">
        <w:rPr/>
        <w:t xml:space="preserve">, mas </w:t>
      </w:r>
      <w:r w:rsidR="22D3966E">
        <w:rPr/>
        <w:t xml:space="preserve">sim </w:t>
      </w:r>
      <w:r w:rsidR="0FFDC198">
        <w:rPr/>
        <w:t xml:space="preserve">sobre usar </w:t>
      </w:r>
      <w:r w:rsidR="7F231666">
        <w:rPr/>
        <w:t>a tecnologia</w:t>
      </w:r>
      <w:r w:rsidR="0FFDC198">
        <w:rPr/>
        <w:t xml:space="preserve"> para melhorar </w:t>
      </w:r>
      <w:r w:rsidR="0FFDC198">
        <w:rPr/>
        <w:t xml:space="preserve">o cuidado com a saúde. </w:t>
      </w:r>
    </w:p>
    <w:p xmlns:wp14="http://schemas.microsoft.com/office/word/2010/wordml" w:rsidP="556462DB" wp14:paraId="048C80DA" wp14:textId="44D10A91">
      <w:pPr>
        <w:pStyle w:val="Normal"/>
        <w:jc w:val="both"/>
        <w:rPr>
          <w:rFonts w:ascii="Aptos" w:hAnsi="Aptos" w:eastAsia="Aptos" w:cs="" w:asciiTheme="minorAscii" w:hAnsiTheme="minorAscii" w:eastAsiaTheme="minorAscii" w:cstheme="minorBidi"/>
          <w:noProof w:val="0"/>
          <w:color w:val="auto"/>
          <w:sz w:val="24"/>
          <w:szCs w:val="24"/>
          <w:lang w:val="pt-BR" w:eastAsia="en-US" w:bidi="ar-SA"/>
        </w:rPr>
      </w:pPr>
      <w:r w:rsidRPr="556462DB" w:rsidR="0D99380D">
        <w:rPr>
          <w:rFonts w:ascii="Aptos" w:hAnsi="Aptos" w:eastAsia="Aptos" w:cs="" w:asciiTheme="minorAscii" w:hAnsiTheme="minorAscii" w:eastAsiaTheme="minorAscii" w:cstheme="minorBidi"/>
          <w:noProof w:val="0"/>
          <w:color w:val="auto"/>
          <w:sz w:val="24"/>
          <w:szCs w:val="24"/>
          <w:lang w:val="pt-BR" w:eastAsia="en-US" w:bidi="ar-SA"/>
        </w:rPr>
        <w:t>Segundo a Organização Mundial da Saúde (OMS)</w:t>
      </w:r>
      <w:r w:rsidRPr="556462DB" w:rsidR="2B0886FD">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Saúde digital</w:t>
      </w:r>
      <w:r w:rsidRPr="556462DB" w:rsidR="02FE8A6A">
        <w:rPr>
          <w:rFonts w:ascii="Aptos" w:hAnsi="Aptos" w:eastAsia="Aptos" w:cs="" w:asciiTheme="minorAscii" w:hAnsiTheme="minorAscii" w:eastAsiaTheme="minorAscii" w:cstheme="minorBidi"/>
          <w:noProof w:val="0"/>
          <w:color w:val="auto"/>
          <w:sz w:val="24"/>
          <w:szCs w:val="24"/>
          <w:lang w:val="pt-BR" w:eastAsia="en-US" w:bidi="ar-SA"/>
        </w:rPr>
        <w:t xml:space="preserve"> é </w:t>
      </w:r>
      <w:r w:rsidRPr="556462DB" w:rsidR="02FE8A6A">
        <w:rPr>
          <w:rFonts w:ascii="Aptos" w:hAnsi="Aptos" w:eastAsia="Aptos" w:cs="" w:asciiTheme="minorAscii" w:hAnsiTheme="minorAscii" w:eastAsiaTheme="minorAscii" w:cstheme="minorBidi"/>
          <w:i w:val="1"/>
          <w:iCs w:val="1"/>
          <w:noProof w:val="0"/>
          <w:color w:val="auto"/>
          <w:sz w:val="24"/>
          <w:szCs w:val="24"/>
          <w:lang w:val="pt-BR" w:eastAsia="en-US" w:bidi="ar-SA"/>
        </w:rPr>
        <w:t xml:space="preserve">“o campo do conhecimento e da prática associado ao desenvolvimento e ao uso de tecnologias digitais para melhorar a saúde”. </w:t>
      </w:r>
      <w:r w:rsidRPr="556462DB" w:rsidR="4903E781">
        <w:rPr>
          <w:rFonts w:ascii="Aptos" w:hAnsi="Aptos" w:eastAsia="Aptos" w:cs="" w:asciiTheme="minorAscii" w:hAnsiTheme="minorAscii" w:eastAsiaTheme="minorAscii" w:cstheme="minorBidi"/>
          <w:i w:val="0"/>
          <w:iCs w:val="0"/>
          <w:noProof w:val="0"/>
          <w:color w:val="auto"/>
          <w:sz w:val="24"/>
          <w:szCs w:val="24"/>
          <w:lang w:val="pt-BR" w:eastAsia="en-US" w:bidi="ar-SA"/>
        </w:rPr>
        <w:t>Esse conceito</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reconhecido mundialmente, é mais a</w:t>
      </w:r>
      <w:r w:rsidRPr="556462DB" w:rsidR="7F1D2B90">
        <w:rPr>
          <w:rFonts w:ascii="Aptos" w:hAnsi="Aptos" w:eastAsia="Aptos" w:cs="" w:asciiTheme="minorAscii" w:hAnsiTheme="minorAscii" w:eastAsiaTheme="minorAscii" w:cstheme="minorBidi"/>
          <w:noProof w:val="0"/>
          <w:color w:val="auto"/>
          <w:sz w:val="24"/>
          <w:szCs w:val="24"/>
          <w:lang w:val="pt-BR" w:eastAsia="en-US" w:bidi="ar-SA"/>
        </w:rPr>
        <w:t xml:space="preserve">mplo que </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o termo e-saúde (do inglês </w:t>
      </w:r>
      <w:r w:rsidRPr="556462DB" w:rsidR="011D10C3">
        <w:rPr>
          <w:rFonts w:ascii="Aptos" w:hAnsi="Aptos" w:eastAsia="Aptos" w:cs="" w:asciiTheme="minorAscii" w:hAnsiTheme="minorAscii" w:eastAsiaTheme="minorAscii" w:cstheme="minorBidi"/>
          <w:i w:val="1"/>
          <w:iCs w:val="1"/>
          <w:noProof w:val="0"/>
          <w:color w:val="auto"/>
          <w:sz w:val="24"/>
          <w:szCs w:val="24"/>
          <w:lang w:val="pt-BR" w:eastAsia="en-US" w:bidi="ar-SA"/>
        </w:rPr>
        <w:t>e</w:t>
      </w:r>
      <w:r w:rsidRPr="556462DB" w:rsidR="736F5079">
        <w:rPr>
          <w:rFonts w:ascii="Aptos" w:hAnsi="Aptos" w:eastAsia="Aptos" w:cs="" w:asciiTheme="minorAscii" w:hAnsiTheme="minorAscii" w:eastAsiaTheme="minorAscii" w:cstheme="minorBidi"/>
          <w:i w:val="1"/>
          <w:iCs w:val="1"/>
          <w:noProof w:val="0"/>
          <w:color w:val="auto"/>
          <w:sz w:val="24"/>
          <w:szCs w:val="24"/>
          <w:lang w:val="pt-BR" w:eastAsia="en-US" w:bidi="ar-SA"/>
        </w:rPr>
        <w:t>-</w:t>
      </w:r>
      <w:r w:rsidRPr="556462DB" w:rsidR="011D10C3">
        <w:rPr>
          <w:rFonts w:ascii="Aptos" w:hAnsi="Aptos" w:eastAsia="Aptos" w:cs="" w:asciiTheme="minorAscii" w:hAnsiTheme="minorAscii" w:eastAsiaTheme="minorAscii" w:cstheme="minorBidi"/>
          <w:i w:val="1"/>
          <w:iCs w:val="1"/>
          <w:noProof w:val="0"/>
          <w:color w:val="auto"/>
          <w:sz w:val="24"/>
          <w:szCs w:val="24"/>
          <w:lang w:val="pt-BR" w:eastAsia="en-US" w:bidi="ar-SA"/>
        </w:rPr>
        <w:t>Health</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pois</w:t>
      </w:r>
      <w:r w:rsidRPr="556462DB" w:rsidR="26F7E665">
        <w:rPr>
          <w:rFonts w:ascii="Aptos" w:hAnsi="Aptos" w:eastAsia="Aptos" w:cs="" w:asciiTheme="minorAscii" w:hAnsiTheme="minorAscii" w:eastAsiaTheme="minorAscii" w:cstheme="minorBidi"/>
          <w:noProof w:val="0"/>
          <w:color w:val="auto"/>
          <w:sz w:val="24"/>
          <w:szCs w:val="24"/>
          <w:lang w:val="pt-BR" w:eastAsia="en-US" w:bidi="ar-SA"/>
        </w:rPr>
        <w:t>, contempla</w:t>
      </w:r>
      <w:r w:rsidRPr="556462DB" w:rsidR="380CAB8D">
        <w:rPr>
          <w:rFonts w:ascii="Aptos" w:hAnsi="Aptos" w:eastAsia="Aptos" w:cs="" w:asciiTheme="minorAscii" w:hAnsiTheme="minorAscii" w:eastAsiaTheme="minorAscii" w:cstheme="minorBidi"/>
          <w:noProof w:val="0"/>
          <w:color w:val="auto"/>
          <w:sz w:val="24"/>
          <w:szCs w:val="24"/>
          <w:lang w:val="pt-BR" w:eastAsia="en-US" w:bidi="ar-SA"/>
        </w:rPr>
        <w:t>,</w:t>
      </w:r>
      <w:r w:rsidRPr="556462DB" w:rsidR="27E11326">
        <w:rPr>
          <w:rFonts w:ascii="Aptos" w:hAnsi="Aptos" w:eastAsia="Aptos" w:cs="" w:asciiTheme="minorAscii" w:hAnsiTheme="minorAscii" w:eastAsiaTheme="minorAscii" w:cstheme="minorBidi"/>
          <w:noProof w:val="0"/>
          <w:color w:val="auto"/>
          <w:sz w:val="24"/>
          <w:szCs w:val="24"/>
          <w:lang w:val="pt-BR" w:eastAsia="en-US" w:bidi="ar-SA"/>
        </w:rPr>
        <w:t xml:space="preserve"> além dos consumidores digitais,</w:t>
      </w:r>
      <w:r w:rsidRPr="556462DB" w:rsidR="0DF4E1E3">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7AA935BF">
        <w:rPr>
          <w:rFonts w:ascii="Aptos" w:hAnsi="Aptos" w:eastAsia="Aptos" w:cs="" w:asciiTheme="minorAscii" w:hAnsiTheme="minorAscii" w:eastAsiaTheme="minorAscii" w:cstheme="minorBidi"/>
          <w:noProof w:val="0"/>
          <w:color w:val="auto"/>
          <w:sz w:val="24"/>
          <w:szCs w:val="24"/>
          <w:lang w:val="pt-BR" w:eastAsia="en-US" w:bidi="ar-SA"/>
        </w:rPr>
        <w:t xml:space="preserve">as </w:t>
      </w:r>
      <w:r w:rsidRPr="556462DB" w:rsidR="0DF4E1E3">
        <w:rPr>
          <w:rFonts w:ascii="Aptos" w:hAnsi="Aptos" w:eastAsia="Aptos" w:cs="" w:asciiTheme="minorAscii" w:hAnsiTheme="minorAscii" w:eastAsiaTheme="minorAscii" w:cstheme="minorBidi"/>
          <w:noProof w:val="0"/>
          <w:color w:val="auto"/>
          <w:sz w:val="24"/>
          <w:szCs w:val="24"/>
          <w:lang w:val="pt-BR" w:eastAsia="en-US" w:bidi="ar-SA"/>
        </w:rPr>
        <w:t>tecnologias</w:t>
      </w:r>
      <w:r w:rsidRPr="556462DB" w:rsidR="5C5D29B8">
        <w:rPr>
          <w:rFonts w:ascii="Aptos" w:hAnsi="Aptos" w:eastAsia="Aptos" w:cs="" w:asciiTheme="minorAscii" w:hAnsiTheme="minorAscii" w:eastAsiaTheme="minorAscii" w:cstheme="minorBidi"/>
          <w:noProof w:val="0"/>
          <w:color w:val="auto"/>
          <w:sz w:val="24"/>
          <w:szCs w:val="24"/>
          <w:lang w:val="pt-BR" w:eastAsia="en-US" w:bidi="ar-SA"/>
        </w:rPr>
        <w:t xml:space="preserve"> recentes</w:t>
      </w:r>
      <w:r w:rsidRPr="556462DB" w:rsidR="2DB6E556">
        <w:rPr>
          <w:rFonts w:ascii="Aptos" w:hAnsi="Aptos" w:eastAsia="Aptos" w:cs="" w:asciiTheme="minorAscii" w:hAnsiTheme="minorAscii" w:eastAsiaTheme="minorAscii" w:cstheme="minorBidi"/>
          <w:noProof w:val="0"/>
          <w:color w:val="auto"/>
          <w:sz w:val="24"/>
          <w:szCs w:val="24"/>
          <w:lang w:val="pt-BR" w:eastAsia="en-US" w:bidi="ar-SA"/>
        </w:rPr>
        <w:t xml:space="preserve"> e </w:t>
      </w:r>
      <w:commentRangeStart w:id="1913536436"/>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novos conceitos, </w:t>
      </w:r>
      <w:r w:rsidRPr="556462DB" w:rsidR="7F46A97E">
        <w:rPr>
          <w:rFonts w:ascii="Aptos" w:hAnsi="Aptos" w:eastAsia="Aptos" w:cs="" w:asciiTheme="minorAscii" w:hAnsiTheme="minorAscii" w:eastAsiaTheme="minorAscii" w:cstheme="minorBidi"/>
          <w:noProof w:val="0"/>
          <w:color w:val="auto"/>
          <w:sz w:val="24"/>
          <w:szCs w:val="24"/>
          <w:lang w:val="pt-BR" w:eastAsia="en-US" w:bidi="ar-SA"/>
        </w:rPr>
        <w:t xml:space="preserve">como a </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internet das coisas (IoT), </w:t>
      </w:r>
      <w:r w:rsidRPr="556462DB" w:rsidR="4DF84A84">
        <w:rPr>
          <w:rFonts w:ascii="Aptos" w:hAnsi="Aptos" w:eastAsia="Aptos" w:cs="" w:asciiTheme="minorAscii" w:hAnsiTheme="minorAscii" w:eastAsiaTheme="minorAscii" w:cstheme="minorBidi"/>
          <w:noProof w:val="0"/>
          <w:color w:val="auto"/>
          <w:sz w:val="24"/>
          <w:szCs w:val="24"/>
          <w:lang w:val="pt-BR" w:eastAsia="en-US" w:bidi="ar-SA"/>
        </w:rPr>
        <w:t>robótica, computação avançada,</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 inteligência</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 artificial (IA)</w:t>
      </w:r>
      <w:commentRangeEnd w:id="1913536436"/>
      <w:r>
        <w:rPr>
          <w:rStyle w:val="CommentReference"/>
        </w:rPr>
        <w:commentReference w:id="1913536436"/>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 entre outros</w:t>
      </w:r>
      <w:r w:rsidRPr="556462DB" w:rsidR="6DF64D76">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00FE836B">
        <w:rPr>
          <w:rFonts w:ascii="Aptos" w:hAnsi="Aptos" w:eastAsia="Aptos" w:cs="" w:asciiTheme="minorAscii" w:hAnsiTheme="minorAscii" w:eastAsiaTheme="minorAscii" w:cstheme="minorBidi"/>
          <w:noProof w:val="0"/>
          <w:color w:val="auto"/>
          <w:sz w:val="24"/>
          <w:szCs w:val="24"/>
          <w:lang w:val="pt-BR" w:eastAsia="en-US" w:bidi="ar-SA"/>
        </w:rPr>
        <w:t xml:space="preserve">WHO, 2021; </w:t>
      </w:r>
      <w:r w:rsidRPr="556462DB" w:rsidR="6DF64D76">
        <w:rPr>
          <w:rFonts w:ascii="Aptos" w:hAnsi="Aptos" w:eastAsia="Aptos" w:cs="" w:asciiTheme="minorAscii" w:hAnsiTheme="minorAscii" w:eastAsiaTheme="minorAscii" w:cstheme="minorBidi"/>
          <w:noProof w:val="0"/>
          <w:color w:val="auto"/>
          <w:sz w:val="24"/>
          <w:szCs w:val="24"/>
          <w:lang w:val="pt-BR" w:eastAsia="en-US" w:bidi="ar-SA"/>
        </w:rPr>
        <w:t>ROTZSCH, 2024)</w:t>
      </w:r>
      <w:r w:rsidRPr="556462DB" w:rsidR="011D10C3">
        <w:rPr>
          <w:rFonts w:ascii="Aptos" w:hAnsi="Aptos" w:eastAsia="Aptos" w:cs="" w:asciiTheme="minorAscii" w:hAnsiTheme="minorAscii" w:eastAsiaTheme="minorAscii" w:cstheme="minorBidi"/>
          <w:noProof w:val="0"/>
          <w:color w:val="auto"/>
          <w:sz w:val="24"/>
          <w:szCs w:val="24"/>
          <w:lang w:val="pt-BR" w:eastAsia="en-US" w:bidi="ar-SA"/>
        </w:rPr>
        <w:t xml:space="preserve">. </w:t>
      </w:r>
    </w:p>
    <w:p xmlns:wp14="http://schemas.microsoft.com/office/word/2010/wordml" w:rsidP="556462DB" wp14:paraId="036B04EF" wp14:textId="0B8A2D71">
      <w:pPr>
        <w:pStyle w:val="Normal"/>
        <w:jc w:val="both"/>
        <w:rPr>
          <w:rFonts w:ascii="Aptos" w:hAnsi="Aptos" w:eastAsia="Aptos" w:cs="Aptos"/>
          <w:noProof w:val="0"/>
          <w:sz w:val="24"/>
          <w:szCs w:val="24"/>
          <w:lang w:val="pt-BR"/>
        </w:rPr>
      </w:pPr>
      <w:r w:rsidR="5B7DADCE">
        <w:rPr/>
        <w:t>Nesse contexto</w:t>
      </w:r>
      <w:r w:rsidR="036CB7DE">
        <w:rPr/>
        <w:t xml:space="preserve">, </w:t>
      </w:r>
      <w:r w:rsidR="15C2F998">
        <w:rPr/>
        <w:t>a</w:t>
      </w:r>
      <w:r w:rsidR="58902E40">
        <w:rPr/>
        <w:t xml:space="preserve"> Saúde Digital</w:t>
      </w:r>
      <w:r w:rsidR="544A6883">
        <w:rPr/>
        <w:t xml:space="preserve"> </w:t>
      </w:r>
      <w:r w:rsidRPr="556462DB" w:rsidR="58902E40">
        <w:rPr>
          <w:rFonts w:ascii="Aptos" w:hAnsi="Aptos" w:eastAsia="Aptos" w:cs="" w:asciiTheme="minorAscii" w:hAnsiTheme="minorAscii" w:eastAsiaTheme="minorAscii" w:cstheme="minorBidi"/>
          <w:noProof w:val="0"/>
          <w:color w:val="auto"/>
          <w:sz w:val="24"/>
          <w:szCs w:val="24"/>
          <w:lang w:val="pt-BR" w:eastAsia="en-US" w:bidi="ar-SA"/>
        </w:rPr>
        <w:t>é a</w:t>
      </w:r>
      <w:commentRangeStart w:id="124125156"/>
      <w:r w:rsidRPr="556462DB" w:rsidR="58902E40">
        <w:rPr>
          <w:rFonts w:ascii="Aptos" w:hAnsi="Aptos" w:eastAsia="Aptos" w:cs="" w:asciiTheme="minorAscii" w:hAnsiTheme="minorAscii" w:eastAsiaTheme="minorAscii" w:cstheme="minorBidi"/>
          <w:noProof w:val="0"/>
          <w:color w:val="auto"/>
          <w:sz w:val="24"/>
          <w:szCs w:val="24"/>
          <w:lang w:val="pt-BR" w:eastAsia="en-US" w:bidi="ar-SA"/>
        </w:rPr>
        <w:t xml:space="preserve"> aplicação de</w:t>
      </w:r>
      <w:r w:rsidRPr="556462DB" w:rsidR="296AD5A5">
        <w:rPr>
          <w:rFonts w:ascii="Aptos" w:hAnsi="Aptos" w:eastAsia="Aptos" w:cs="" w:asciiTheme="minorAscii" w:hAnsiTheme="minorAscii" w:eastAsiaTheme="minorAscii" w:cstheme="minorBidi"/>
          <w:noProof w:val="0"/>
          <w:color w:val="auto"/>
          <w:sz w:val="24"/>
          <w:szCs w:val="24"/>
          <w:lang w:val="pt-BR" w:eastAsia="en-US" w:bidi="ar-SA"/>
        </w:rPr>
        <w:t xml:space="preserve"> t</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ecnologia de </w:t>
      </w:r>
      <w:r w:rsidRPr="556462DB" w:rsidR="2B399042">
        <w:rPr>
          <w:rFonts w:ascii="Aptos" w:hAnsi="Aptos" w:eastAsia="Aptos" w:cs="" w:asciiTheme="minorAscii" w:hAnsiTheme="minorAscii" w:eastAsiaTheme="minorAscii" w:cstheme="minorBidi"/>
          <w:noProof w:val="0"/>
          <w:color w:val="auto"/>
          <w:sz w:val="24"/>
          <w:szCs w:val="24"/>
          <w:lang w:val="pt-BR" w:eastAsia="en-US" w:bidi="ar-SA"/>
        </w:rPr>
        <w:t>i</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nformação e </w:t>
      </w:r>
      <w:r w:rsidRPr="556462DB" w:rsidR="3E794025">
        <w:rPr>
          <w:rFonts w:ascii="Aptos" w:hAnsi="Aptos" w:eastAsia="Aptos" w:cs="" w:asciiTheme="minorAscii" w:hAnsiTheme="minorAscii" w:eastAsiaTheme="minorAscii" w:cstheme="minorBidi"/>
          <w:noProof w:val="0"/>
          <w:color w:val="auto"/>
          <w:sz w:val="24"/>
          <w:szCs w:val="24"/>
          <w:lang w:val="pt-BR" w:eastAsia="en-US" w:bidi="ar-SA"/>
        </w:rPr>
        <w:t>c</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omunicação </w:t>
      </w:r>
      <w:r w:rsidRPr="556462DB" w:rsidR="346A2941">
        <w:rPr>
          <w:rFonts w:ascii="Aptos" w:hAnsi="Aptos" w:eastAsia="Aptos" w:cs="" w:asciiTheme="minorAscii" w:hAnsiTheme="minorAscii" w:eastAsiaTheme="minorAscii" w:cstheme="minorBidi"/>
          <w:noProof w:val="0"/>
          <w:color w:val="auto"/>
          <w:sz w:val="24"/>
          <w:szCs w:val="24"/>
          <w:lang w:val="pt-BR" w:eastAsia="en-US" w:bidi="ar-SA"/>
        </w:rPr>
        <w:t>(</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TIC</w:t>
      </w:r>
      <w:r w:rsidRPr="556462DB" w:rsidR="0A62F4D1">
        <w:rPr>
          <w:rFonts w:ascii="Aptos" w:hAnsi="Aptos" w:eastAsia="Aptos" w:cs="" w:asciiTheme="minorAscii" w:hAnsiTheme="minorAscii" w:eastAsiaTheme="minorAscii" w:cstheme="minorBidi"/>
          <w:noProof w:val="0"/>
          <w:color w:val="auto"/>
          <w:sz w:val="24"/>
          <w:szCs w:val="24"/>
          <w:lang w:val="pt-BR" w:eastAsia="en-US" w:bidi="ar-SA"/>
        </w:rPr>
        <w:t>)</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 </w:t>
      </w:r>
      <w:commentRangeEnd w:id="124125156"/>
      <w:r>
        <w:rPr>
          <w:rStyle w:val="CommentReference"/>
        </w:rPr>
        <w:commentReference w:id="124125156"/>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para </w:t>
      </w:r>
      <w:r w:rsidRPr="556462DB" w:rsidR="69EE4425">
        <w:rPr>
          <w:rFonts w:ascii="Aptos" w:hAnsi="Aptos" w:eastAsia="Aptos" w:cs="" w:asciiTheme="minorAscii" w:hAnsiTheme="minorAscii" w:eastAsiaTheme="minorAscii" w:cstheme="minorBidi"/>
          <w:noProof w:val="0"/>
          <w:color w:val="auto"/>
          <w:sz w:val="24"/>
          <w:szCs w:val="24"/>
          <w:lang w:val="pt-BR" w:eastAsia="en-US" w:bidi="ar-SA"/>
        </w:rPr>
        <w:t xml:space="preserve">promoção, prevenção, </w:t>
      </w:r>
      <w:r w:rsidRPr="556462DB" w:rsidR="72EFB7F7">
        <w:rPr>
          <w:rFonts w:ascii="Aptos" w:hAnsi="Aptos" w:eastAsia="Aptos" w:cs="" w:asciiTheme="minorAscii" w:hAnsiTheme="minorAscii" w:eastAsiaTheme="minorAscii" w:cstheme="minorBidi"/>
          <w:noProof w:val="0"/>
          <w:color w:val="auto"/>
          <w:sz w:val="24"/>
          <w:szCs w:val="24"/>
          <w:lang w:val="pt-BR" w:eastAsia="en-US" w:bidi="ar-SA"/>
        </w:rPr>
        <w:t xml:space="preserve">monitoramento, </w:t>
      </w:r>
      <w:r w:rsidRPr="556462DB" w:rsidR="69EE4425">
        <w:rPr>
          <w:rFonts w:ascii="Aptos" w:hAnsi="Aptos" w:eastAsia="Aptos" w:cs="" w:asciiTheme="minorAscii" w:hAnsiTheme="minorAscii" w:eastAsiaTheme="minorAscii" w:cstheme="minorBidi"/>
          <w:noProof w:val="0"/>
          <w:color w:val="auto"/>
          <w:sz w:val="24"/>
          <w:szCs w:val="24"/>
          <w:lang w:val="pt-BR" w:eastAsia="en-US" w:bidi="ar-SA"/>
        </w:rPr>
        <w:t>tratamento</w:t>
      </w:r>
      <w:r w:rsidRPr="556462DB" w:rsidR="128B5EA8">
        <w:rPr>
          <w:rFonts w:ascii="Aptos" w:hAnsi="Aptos" w:eastAsia="Aptos" w:cs="" w:asciiTheme="minorAscii" w:hAnsiTheme="minorAscii" w:eastAsiaTheme="minorAscii" w:cstheme="minorBidi"/>
          <w:noProof w:val="0"/>
          <w:color w:val="auto"/>
          <w:sz w:val="24"/>
          <w:szCs w:val="24"/>
          <w:lang w:val="pt-BR" w:eastAsia="en-US" w:bidi="ar-SA"/>
        </w:rPr>
        <w:t xml:space="preserve"> e</w:t>
      </w:r>
      <w:r w:rsidRPr="556462DB" w:rsidR="556462DB">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20ED19AE">
        <w:rPr>
          <w:rFonts w:ascii="Aptos" w:hAnsi="Aptos" w:eastAsia="Aptos" w:cs="" w:asciiTheme="minorAscii" w:hAnsiTheme="minorAscii" w:eastAsiaTheme="minorAscii" w:cstheme="minorBidi"/>
          <w:noProof w:val="0"/>
          <w:color w:val="auto"/>
          <w:sz w:val="24"/>
          <w:szCs w:val="24"/>
          <w:lang w:val="pt-BR" w:eastAsia="en-US" w:bidi="ar-SA"/>
        </w:rPr>
        <w:t>capacitação de profissionais</w:t>
      </w:r>
      <w:r w:rsidRPr="556462DB" w:rsidR="6BB1C083">
        <w:rPr>
          <w:rFonts w:ascii="Aptos" w:hAnsi="Aptos" w:eastAsia="Aptos" w:cs="Aptos"/>
          <w:noProof w:val="0"/>
          <w:sz w:val="24"/>
          <w:szCs w:val="24"/>
          <w:lang w:val="pt-BR"/>
        </w:rPr>
        <w:t xml:space="preserve">. Esse campo inclui telessaúde, dispositivos móveis, IoT, IA, </w:t>
      </w:r>
      <w:r w:rsidRPr="556462DB" w:rsidR="6BB1C083">
        <w:rPr>
          <w:rFonts w:ascii="Aptos" w:hAnsi="Aptos" w:eastAsia="Aptos" w:cs="Aptos"/>
          <w:i w:val="1"/>
          <w:iCs w:val="1"/>
          <w:noProof w:val="0"/>
          <w:sz w:val="24"/>
          <w:szCs w:val="24"/>
          <w:lang w:val="pt-BR"/>
        </w:rPr>
        <w:t>big data</w:t>
      </w:r>
      <w:r w:rsidRPr="556462DB" w:rsidR="6BB1C083">
        <w:rPr>
          <w:rFonts w:ascii="Aptos" w:hAnsi="Aptos" w:eastAsia="Aptos" w:cs="Aptos"/>
          <w:noProof w:val="0"/>
          <w:sz w:val="24"/>
          <w:szCs w:val="24"/>
          <w:lang w:val="pt-BR"/>
        </w:rPr>
        <w:t xml:space="preserve"> e outras tecnologias avançadas, </w:t>
      </w:r>
      <w:r w:rsidRPr="556462DB" w:rsidR="7919675C">
        <w:rPr>
          <w:rFonts w:ascii="Aptos" w:hAnsi="Aptos" w:eastAsia="Aptos" w:cs="Aptos"/>
          <w:noProof w:val="0"/>
          <w:sz w:val="24"/>
          <w:szCs w:val="24"/>
          <w:lang w:val="pt-BR"/>
        </w:rPr>
        <w:t xml:space="preserve">com o objetivo de </w:t>
      </w:r>
      <w:r w:rsidRPr="556462DB" w:rsidR="6BB1C083">
        <w:rPr>
          <w:rFonts w:ascii="Aptos" w:hAnsi="Aptos" w:eastAsia="Aptos" w:cs="Aptos"/>
          <w:noProof w:val="0"/>
          <w:sz w:val="24"/>
          <w:szCs w:val="24"/>
          <w:lang w:val="pt-BR"/>
        </w:rPr>
        <w:t>melhorar a qualidade dos cuidados de saúde</w:t>
      </w:r>
      <w:r w:rsidRPr="556462DB" w:rsidR="04C321F7">
        <w:rPr>
          <w:rFonts w:ascii="Aptos" w:hAnsi="Aptos" w:eastAsia="Aptos" w:cs="Aptos"/>
          <w:noProof w:val="0"/>
          <w:sz w:val="24"/>
          <w:szCs w:val="24"/>
          <w:lang w:val="pt-BR"/>
        </w:rPr>
        <w:t xml:space="preserve"> e tornar os serviços mais eficientes (</w:t>
      </w:r>
      <w:r w:rsidRPr="556462DB" w:rsidR="04C321F7">
        <w:rPr>
          <w:rFonts w:ascii="Aptos" w:hAnsi="Aptos" w:eastAsia="Aptos" w:cs="" w:asciiTheme="minorAscii" w:hAnsiTheme="minorAscii" w:eastAsiaTheme="minorAscii" w:cstheme="minorBidi"/>
          <w:noProof w:val="0"/>
          <w:color w:val="auto"/>
          <w:sz w:val="24"/>
          <w:szCs w:val="24"/>
          <w:lang w:val="pt-BR" w:eastAsia="en-US" w:bidi="ar-SA"/>
        </w:rPr>
        <w:t>ROTZSCH, 2024)</w:t>
      </w:r>
      <w:r w:rsidRPr="556462DB" w:rsidR="6BB1C083">
        <w:rPr>
          <w:rFonts w:ascii="Aptos" w:hAnsi="Aptos" w:eastAsia="Aptos" w:cs="Aptos"/>
          <w:noProof w:val="0"/>
          <w:sz w:val="24"/>
          <w:szCs w:val="24"/>
          <w:lang w:val="pt-BR"/>
        </w:rPr>
        <w:t>.</w:t>
      </w:r>
    </w:p>
    <w:p xmlns:wp14="http://schemas.microsoft.com/office/word/2010/wordml" w:rsidP="556462DB" wp14:paraId="74858929" wp14:textId="76D9B680">
      <w:pPr>
        <w:pStyle w:val="Normal"/>
        <w:jc w:val="both"/>
        <w:rPr>
          <w:rFonts w:ascii="Aptos" w:hAnsi="Aptos" w:eastAsia="Aptos" w:cs="Aptos"/>
          <w:noProof w:val="0"/>
          <w:sz w:val="24"/>
          <w:szCs w:val="24"/>
          <w:lang w:val="pt-BR"/>
        </w:rPr>
      </w:pPr>
      <w:r w:rsidRPr="1BC2EC46" w:rsidR="72B94E08">
        <w:rPr>
          <w:rFonts w:ascii="Aptos" w:hAnsi="Aptos" w:eastAsia="Aptos" w:cs="Aptos"/>
          <w:noProof w:val="0"/>
          <w:sz w:val="24"/>
          <w:szCs w:val="24"/>
          <w:lang w:val="pt-BR"/>
        </w:rPr>
        <w:t xml:space="preserve">Van Dyk </w:t>
      </w:r>
      <w:r w:rsidRPr="1BC2EC46" w:rsidR="34592E3B">
        <w:rPr>
          <w:rFonts w:ascii="Aptos" w:hAnsi="Aptos" w:eastAsia="Aptos" w:cs="Aptos"/>
          <w:noProof w:val="0"/>
          <w:sz w:val="24"/>
          <w:szCs w:val="24"/>
          <w:lang w:val="pt-BR"/>
        </w:rPr>
        <w:t xml:space="preserve">(2014) </w:t>
      </w:r>
      <w:r w:rsidRPr="1BC2EC46" w:rsidR="0D8DA379">
        <w:rPr>
          <w:rFonts w:ascii="Aptos" w:hAnsi="Aptos" w:eastAsia="Aptos" w:cs="Aptos"/>
          <w:noProof w:val="0"/>
          <w:sz w:val="24"/>
          <w:szCs w:val="24"/>
          <w:lang w:val="pt-BR"/>
        </w:rPr>
        <w:t xml:space="preserve">propôs um diagrama, o qual foi </w:t>
      </w:r>
      <w:r w:rsidRPr="1BC2EC46" w:rsidR="755662B3">
        <w:rPr>
          <w:rFonts w:ascii="Aptos" w:hAnsi="Aptos" w:eastAsia="Aptos" w:cs="Aptos"/>
          <w:noProof w:val="0"/>
          <w:sz w:val="24"/>
          <w:szCs w:val="24"/>
          <w:lang w:val="pt-BR"/>
        </w:rPr>
        <w:t xml:space="preserve">traduzido e </w:t>
      </w:r>
      <w:r w:rsidRPr="1BC2EC46" w:rsidR="0D8DA379">
        <w:rPr>
          <w:rFonts w:ascii="Aptos" w:hAnsi="Aptos" w:eastAsia="Aptos" w:cs="Aptos"/>
          <w:noProof w:val="0"/>
          <w:sz w:val="24"/>
          <w:szCs w:val="24"/>
          <w:lang w:val="pt-BR"/>
        </w:rPr>
        <w:t xml:space="preserve">adaptado pela </w:t>
      </w:r>
      <w:r w:rsidRPr="1BC2EC46" w:rsidR="23165CD1">
        <w:rPr>
          <w:rFonts w:ascii="Aptos" w:hAnsi="Aptos" w:eastAsia="Aptos" w:cs="Aptos"/>
          <w:noProof w:val="0"/>
          <w:sz w:val="24"/>
          <w:szCs w:val="24"/>
          <w:lang w:val="pt-BR"/>
        </w:rPr>
        <w:t>Universidade Federal de Goiás (</w:t>
      </w:r>
      <w:r w:rsidRPr="1BC2EC46" w:rsidR="0D8DA379">
        <w:rPr>
          <w:rFonts w:ascii="Aptos" w:hAnsi="Aptos" w:eastAsia="Aptos" w:cs="Aptos"/>
          <w:noProof w:val="0"/>
          <w:sz w:val="24"/>
          <w:szCs w:val="24"/>
          <w:lang w:val="pt-BR"/>
        </w:rPr>
        <w:t>UFG</w:t>
      </w:r>
      <w:r w:rsidRPr="1BC2EC46" w:rsidR="07500CDF">
        <w:rPr>
          <w:rFonts w:ascii="Aptos" w:hAnsi="Aptos" w:eastAsia="Aptos" w:cs="Aptos"/>
          <w:noProof w:val="0"/>
          <w:sz w:val="24"/>
          <w:szCs w:val="24"/>
          <w:lang w:val="pt-BR"/>
        </w:rPr>
        <w:t>)</w:t>
      </w:r>
      <w:r w:rsidRPr="1BC2EC46" w:rsidR="7199EC37">
        <w:rPr>
          <w:rFonts w:ascii="Aptos" w:hAnsi="Aptos" w:eastAsia="Aptos" w:cs="Aptos"/>
          <w:noProof w:val="0"/>
          <w:sz w:val="24"/>
          <w:szCs w:val="24"/>
          <w:lang w:val="pt-BR"/>
        </w:rPr>
        <w:t>,</w:t>
      </w:r>
      <w:r w:rsidRPr="1BC2EC46" w:rsidR="0D8DA379">
        <w:rPr>
          <w:rFonts w:ascii="Aptos" w:hAnsi="Aptos" w:eastAsia="Aptos" w:cs="Aptos"/>
          <w:noProof w:val="0"/>
          <w:sz w:val="24"/>
          <w:szCs w:val="24"/>
          <w:lang w:val="pt-BR"/>
        </w:rPr>
        <w:t xml:space="preserve"> </w:t>
      </w:r>
      <w:r w:rsidRPr="1BC2EC46" w:rsidR="72B94E08">
        <w:rPr>
          <w:rFonts w:ascii="Aptos" w:hAnsi="Aptos" w:eastAsia="Aptos" w:cs="Aptos"/>
          <w:noProof w:val="0"/>
          <w:sz w:val="24"/>
          <w:szCs w:val="24"/>
          <w:lang w:val="pt-BR"/>
        </w:rPr>
        <w:t xml:space="preserve">para ilustrar as interfaces e interações </w:t>
      </w:r>
      <w:r w:rsidRPr="1BC2EC46" w:rsidR="176DEDDC">
        <w:rPr>
          <w:rFonts w:ascii="Aptos" w:hAnsi="Aptos" w:eastAsia="Aptos" w:cs="Aptos"/>
          <w:noProof w:val="0"/>
          <w:sz w:val="24"/>
          <w:szCs w:val="24"/>
          <w:lang w:val="pt-BR"/>
        </w:rPr>
        <w:t xml:space="preserve">dos conceitos de </w:t>
      </w:r>
      <w:r w:rsidRPr="1BC2EC46" w:rsidR="72B94E08">
        <w:rPr>
          <w:rFonts w:ascii="Aptos" w:hAnsi="Aptos" w:eastAsia="Aptos" w:cs="Aptos"/>
          <w:noProof w:val="0"/>
          <w:sz w:val="24"/>
          <w:szCs w:val="24"/>
          <w:lang w:val="pt-BR"/>
        </w:rPr>
        <w:t>TIC</w:t>
      </w:r>
      <w:r w:rsidRPr="1BC2EC46" w:rsidR="72B94E08">
        <w:rPr>
          <w:rFonts w:ascii="Aptos" w:hAnsi="Aptos" w:eastAsia="Aptos" w:cs="Aptos"/>
          <w:noProof w:val="0"/>
          <w:sz w:val="24"/>
          <w:szCs w:val="24"/>
          <w:lang w:val="pt-BR"/>
        </w:rPr>
        <w:t xml:space="preserve"> para contemplar o conceito de Saúde Digital</w:t>
      </w:r>
      <w:r w:rsidRPr="1BC2EC46" w:rsidR="4277C3C0">
        <w:rPr>
          <w:rFonts w:ascii="Aptos" w:hAnsi="Aptos" w:eastAsia="Aptos" w:cs="Aptos"/>
          <w:noProof w:val="0"/>
          <w:sz w:val="24"/>
          <w:szCs w:val="24"/>
          <w:lang w:val="pt-BR"/>
        </w:rPr>
        <w:t xml:space="preserve"> (Figura X).</w:t>
      </w:r>
    </w:p>
    <w:p xmlns:wp14="http://schemas.microsoft.com/office/word/2010/wordml" w:rsidP="556462DB" wp14:paraId="56AEDAB2" wp14:textId="409ACBC1">
      <w:pPr>
        <w:pStyle w:val="Normal"/>
        <w:jc w:val="both"/>
        <w:rPr>
          <w:rFonts w:ascii="Aptos" w:hAnsi="Aptos" w:eastAsia="Aptos" w:cs="Aptos"/>
          <w:noProof w:val="0"/>
          <w:sz w:val="24"/>
          <w:szCs w:val="24"/>
          <w:lang w:val="pt-BR"/>
        </w:rPr>
      </w:pPr>
    </w:p>
    <w:p xmlns:wp14="http://schemas.microsoft.com/office/word/2010/wordml" w:rsidP="556462DB" wp14:paraId="250B2019" wp14:textId="34E177CA">
      <w:pPr>
        <w:pStyle w:val="Normal"/>
        <w:jc w:val="both"/>
        <w:rPr>
          <w:rFonts w:ascii="Aptos" w:hAnsi="Aptos" w:eastAsia="Aptos" w:cs="Aptos"/>
          <w:noProof w:val="0"/>
          <w:sz w:val="24"/>
          <w:szCs w:val="24"/>
          <w:lang w:val="pt-BR"/>
        </w:rPr>
      </w:pPr>
      <w:r w:rsidRPr="556462DB" w:rsidR="1161B2CE">
        <w:rPr>
          <w:rFonts w:ascii="Aptos" w:hAnsi="Aptos" w:eastAsia="Aptos" w:cs="Aptos"/>
          <w:noProof w:val="0"/>
          <w:sz w:val="24"/>
          <w:szCs w:val="24"/>
          <w:lang w:val="pt-BR"/>
        </w:rPr>
        <w:t xml:space="preserve">Figura X- </w:t>
      </w:r>
      <w:r w:rsidRPr="556462DB" w:rsidR="1161B2CE">
        <w:rPr>
          <w:rFonts w:ascii="Aptos" w:hAnsi="Aptos" w:eastAsia="Aptos" w:cs="Aptos"/>
          <w:noProof w:val="0"/>
          <w:sz w:val="24"/>
          <w:szCs w:val="24"/>
          <w:lang w:val="pt-BR"/>
        </w:rPr>
        <w:t>Interfaces e interações entre os termos utilizados para descrever o uso das</w:t>
      </w:r>
    </w:p>
    <w:p xmlns:wp14="http://schemas.microsoft.com/office/word/2010/wordml" w:rsidP="6ADD42E9" wp14:paraId="4841FF7D" wp14:textId="483A26D0">
      <w:pPr>
        <w:pStyle w:val="Normal"/>
        <w:jc w:val="both"/>
      </w:pPr>
      <w:r w:rsidRPr="556462DB" w:rsidR="1161B2CE">
        <w:rPr>
          <w:rFonts w:ascii="Aptos" w:hAnsi="Aptos" w:eastAsia="Aptos" w:cs="Aptos"/>
          <w:noProof w:val="0"/>
          <w:sz w:val="24"/>
          <w:szCs w:val="24"/>
          <w:lang w:val="pt-BR"/>
        </w:rPr>
        <w:t>tecnologias de informação e comunicação (TIC) em saúde</w:t>
      </w:r>
    </w:p>
    <w:p xmlns:wp14="http://schemas.microsoft.com/office/word/2010/wordml" w:rsidP="556462DB" wp14:paraId="4671C00F" wp14:textId="1ADFAD45">
      <w:pPr>
        <w:pStyle w:val="Normal"/>
        <w:jc w:val="both"/>
        <w:rPr>
          <w:rFonts w:ascii="Aptos" w:hAnsi="Aptos" w:eastAsia="Aptos" w:cs="Aptos"/>
          <w:noProof w:val="0"/>
          <w:sz w:val="24"/>
          <w:szCs w:val="24"/>
          <w:lang w:val="pt-BR"/>
        </w:rPr>
      </w:pPr>
    </w:p>
    <w:p xmlns:wp14="http://schemas.microsoft.com/office/word/2010/wordml" w:rsidP="556462DB" wp14:paraId="291DA7D0" wp14:textId="7D0DBBF3">
      <w:pPr>
        <w:jc w:val="both"/>
      </w:pPr>
      <w:r w:rsidR="72B94E08">
        <w:drawing>
          <wp:inline xmlns:wp14="http://schemas.microsoft.com/office/word/2010/wordprocessingDrawing" wp14:editId="4228D05C" wp14:anchorId="47FB08A4">
            <wp:extent cx="5724524" cy="3562350"/>
            <wp:effectExtent l="0" t="0" r="0" b="0"/>
            <wp:docPr id="1454053445" name="" title=""/>
            <wp:cNvGraphicFramePr>
              <a:graphicFrameLocks noChangeAspect="1"/>
            </wp:cNvGraphicFramePr>
            <a:graphic>
              <a:graphicData uri="http://schemas.openxmlformats.org/drawingml/2006/picture">
                <pic:pic>
                  <pic:nvPicPr>
                    <pic:cNvPr id="0" name=""/>
                    <pic:cNvPicPr/>
                  </pic:nvPicPr>
                  <pic:blipFill>
                    <a:blip r:embed="Rb408f7add54c4e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562350"/>
                    </a:xfrm>
                    <a:prstGeom prst="rect">
                      <a:avLst/>
                    </a:prstGeom>
                  </pic:spPr>
                </pic:pic>
              </a:graphicData>
            </a:graphic>
          </wp:inline>
        </w:drawing>
      </w:r>
      <w:r w:rsidR="307FC5C6">
        <w:rPr/>
        <w:t>Fonte: UFG, 2023</w:t>
      </w:r>
    </w:p>
    <w:p w:rsidR="1BC2EC46" w:rsidP="1BC2EC46" w:rsidRDefault="1BC2EC46" w14:paraId="0BF15E24" w14:textId="67A382BC">
      <w:pPr>
        <w:jc w:val="both"/>
      </w:pPr>
    </w:p>
    <w:p w:rsidR="1BC2EC46" w:rsidP="1BC2EC46" w:rsidRDefault="1BC2EC46" w14:paraId="52FDE30E" w14:textId="3C1E052B">
      <w:pPr>
        <w:jc w:val="both"/>
      </w:pPr>
    </w:p>
    <w:p w:rsidR="1BC2EC46" w:rsidP="1BC2EC46" w:rsidRDefault="1BC2EC46" w14:paraId="079FE0C4" w14:textId="060A1EEF">
      <w:pPr>
        <w:jc w:val="both"/>
      </w:pPr>
    </w:p>
    <w:p w:rsidR="1BC2EC46" w:rsidP="1BC2EC46" w:rsidRDefault="1BC2EC46" w14:paraId="109BE76B" w14:textId="480FA0D1">
      <w:pPr>
        <w:jc w:val="both"/>
      </w:pPr>
    </w:p>
    <w:p xmlns:wp14="http://schemas.microsoft.com/office/word/2010/wordml" w:rsidP="556462DB" wp14:paraId="646763BA" wp14:textId="06CE917C">
      <w:pPr>
        <w:jc w:val="both"/>
        <w:rPr>
          <w:rFonts w:ascii="Aptos" w:hAnsi="Aptos" w:eastAsia="Aptos" w:cs="" w:asciiTheme="minorAscii" w:hAnsiTheme="minorAscii" w:eastAsiaTheme="minorAscii" w:cstheme="minorBidi"/>
          <w:noProof w:val="0"/>
          <w:color w:val="auto"/>
          <w:sz w:val="24"/>
          <w:szCs w:val="24"/>
          <w:lang w:val="pt-BR" w:eastAsia="en-US" w:bidi="ar-SA"/>
        </w:rPr>
      </w:pP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As TIC</w:t>
      </w:r>
      <w:r w:rsidRPr="556462DB" w:rsidR="5DDA7581">
        <w:rPr>
          <w:rFonts w:ascii="Aptos" w:hAnsi="Aptos" w:eastAsia="Aptos" w:cs="" w:asciiTheme="minorAscii" w:hAnsiTheme="minorAscii" w:eastAsiaTheme="minorAscii" w:cstheme="minorBidi"/>
          <w:noProof w:val="0"/>
          <w:color w:val="auto"/>
          <w:sz w:val="24"/>
          <w:szCs w:val="24"/>
          <w:lang w:val="pt-BR" w:eastAsia="en-US" w:bidi="ar-SA"/>
        </w:rPr>
        <w:t>s</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 xml:space="preserve"> são ferramentas que </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p</w:t>
      </w:r>
      <w:r w:rsidRPr="556462DB" w:rsidR="2048B923">
        <w:rPr>
          <w:rFonts w:ascii="Aptos" w:hAnsi="Aptos" w:eastAsia="Aptos" w:cs="" w:asciiTheme="minorAscii" w:hAnsiTheme="minorAscii" w:eastAsiaTheme="minorAscii" w:cstheme="minorBidi"/>
          <w:noProof w:val="0"/>
          <w:color w:val="auto"/>
          <w:sz w:val="24"/>
          <w:szCs w:val="24"/>
          <w:lang w:val="pt-BR" w:eastAsia="en-US" w:bidi="ar-SA"/>
        </w:rPr>
        <w:t>ossibilitam</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2C91FF76">
        <w:rPr>
          <w:rFonts w:ascii="Aptos" w:hAnsi="Aptos" w:eastAsia="Aptos" w:cs="" w:asciiTheme="minorAscii" w:hAnsiTheme="minorAscii" w:eastAsiaTheme="minorAscii" w:cstheme="minorBidi"/>
          <w:noProof w:val="0"/>
          <w:color w:val="auto"/>
          <w:sz w:val="24"/>
          <w:szCs w:val="24"/>
          <w:lang w:val="pt-BR" w:eastAsia="en-US" w:bidi="ar-SA"/>
        </w:rPr>
        <w:t>produzir</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5A19AFAD">
        <w:rPr>
          <w:rFonts w:ascii="Aptos" w:hAnsi="Aptos" w:eastAsia="Aptos" w:cs="" w:asciiTheme="minorAscii" w:hAnsiTheme="minorAscii" w:eastAsiaTheme="minorAscii" w:cstheme="minorBidi"/>
          <w:noProof w:val="0"/>
          <w:color w:val="auto"/>
          <w:sz w:val="24"/>
          <w:szCs w:val="24"/>
          <w:lang w:val="pt-BR" w:eastAsia="en-US" w:bidi="ar-SA"/>
        </w:rPr>
        <w:t>armazenar</w:t>
      </w:r>
      <w:r w:rsidRPr="556462DB" w:rsidR="4F04B53E">
        <w:rPr>
          <w:rFonts w:ascii="Aptos" w:hAnsi="Aptos" w:eastAsia="Aptos" w:cs="" w:asciiTheme="minorAscii" w:hAnsiTheme="minorAscii" w:eastAsiaTheme="minorAscii" w:cstheme="minorBidi"/>
          <w:noProof w:val="0"/>
          <w:color w:val="auto"/>
          <w:sz w:val="24"/>
          <w:szCs w:val="24"/>
          <w:lang w:val="pt-BR" w:eastAsia="en-US" w:bidi="ar-SA"/>
        </w:rPr>
        <w:t xml:space="preserve"> e </w:t>
      </w:r>
      <w:r w:rsidRPr="556462DB" w:rsidR="172CA5EC">
        <w:rPr>
          <w:rFonts w:ascii="Aptos" w:hAnsi="Aptos" w:eastAsia="Aptos" w:cs="" w:asciiTheme="minorAscii" w:hAnsiTheme="minorAscii" w:eastAsiaTheme="minorAscii" w:cstheme="minorBidi"/>
          <w:noProof w:val="0"/>
          <w:color w:val="auto"/>
          <w:sz w:val="24"/>
          <w:szCs w:val="24"/>
          <w:lang w:val="pt-BR" w:eastAsia="en-US" w:bidi="ar-SA"/>
        </w:rPr>
        <w:t>transmitir</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573C8395">
        <w:rPr>
          <w:rFonts w:ascii="Aptos" w:hAnsi="Aptos" w:eastAsia="Aptos" w:cs="" w:asciiTheme="minorAscii" w:hAnsiTheme="minorAscii" w:eastAsiaTheme="minorAscii" w:cstheme="minorBidi"/>
          <w:noProof w:val="0"/>
          <w:color w:val="auto"/>
          <w:sz w:val="24"/>
          <w:szCs w:val="24"/>
          <w:lang w:val="pt-BR" w:eastAsia="en-US" w:bidi="ar-SA"/>
        </w:rPr>
        <w:t xml:space="preserve">dados, </w:t>
      </w:r>
      <w:r w:rsidRPr="556462DB" w:rsidR="3CD4BCC4">
        <w:rPr>
          <w:rFonts w:ascii="Aptos" w:hAnsi="Aptos" w:eastAsia="Aptos" w:cs="" w:asciiTheme="minorAscii" w:hAnsiTheme="minorAscii" w:eastAsiaTheme="minorAscii" w:cstheme="minorBidi"/>
          <w:noProof w:val="0"/>
          <w:color w:val="auto"/>
          <w:sz w:val="24"/>
          <w:szCs w:val="24"/>
          <w:lang w:val="pt-BR" w:eastAsia="en-US" w:bidi="ar-SA"/>
        </w:rPr>
        <w:t xml:space="preserve">acessar </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informações</w:t>
      </w:r>
      <w:r w:rsidRPr="556462DB" w:rsidR="252D605B">
        <w:rPr>
          <w:rFonts w:ascii="Aptos" w:hAnsi="Aptos" w:eastAsia="Aptos" w:cs="" w:asciiTheme="minorAscii" w:hAnsiTheme="minorAscii" w:eastAsiaTheme="minorAscii" w:cstheme="minorBidi"/>
          <w:noProof w:val="0"/>
          <w:color w:val="auto"/>
          <w:sz w:val="24"/>
          <w:szCs w:val="24"/>
          <w:lang w:val="pt-BR" w:eastAsia="en-US" w:bidi="ar-SA"/>
        </w:rPr>
        <w:t>, comunicar à distância</w:t>
      </w:r>
      <w:r w:rsidRPr="556462DB" w:rsidR="13A9467A">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487D2093">
        <w:rPr>
          <w:rFonts w:ascii="Aptos" w:hAnsi="Aptos" w:eastAsia="Aptos" w:cs="" w:asciiTheme="minorAscii" w:hAnsiTheme="minorAscii" w:eastAsiaTheme="minorAscii" w:cstheme="minorBidi"/>
          <w:noProof w:val="0"/>
          <w:color w:val="auto"/>
          <w:sz w:val="24"/>
          <w:szCs w:val="24"/>
          <w:lang w:val="pt-BR" w:eastAsia="en-US" w:bidi="ar-SA"/>
        </w:rPr>
        <w:t xml:space="preserve">tanto </w:t>
      </w:r>
      <w:r w:rsidRPr="556462DB" w:rsidR="13406F92">
        <w:rPr>
          <w:rFonts w:ascii="Aptos" w:hAnsi="Aptos" w:eastAsia="Aptos" w:cs="" w:asciiTheme="minorAscii" w:hAnsiTheme="minorAscii" w:eastAsiaTheme="minorAscii" w:cstheme="minorBidi"/>
          <w:noProof w:val="0"/>
          <w:color w:val="auto"/>
          <w:sz w:val="24"/>
          <w:szCs w:val="24"/>
          <w:lang w:val="pt-BR" w:eastAsia="en-US" w:bidi="ar-SA"/>
        </w:rPr>
        <w:t>para o</w:t>
      </w:r>
      <w:r w:rsidRPr="556462DB" w:rsidR="4C07DF2B">
        <w:rPr>
          <w:rFonts w:ascii="Aptos" w:hAnsi="Aptos" w:eastAsia="Aptos" w:cs="" w:asciiTheme="minorAscii" w:hAnsiTheme="minorAscii" w:eastAsiaTheme="minorAscii" w:cstheme="minorBidi"/>
          <w:noProof w:val="0"/>
          <w:color w:val="auto"/>
          <w:sz w:val="24"/>
          <w:szCs w:val="24"/>
          <w:lang w:val="pt-BR" w:eastAsia="en-US" w:bidi="ar-SA"/>
        </w:rPr>
        <w:t xml:space="preserve">s atendimentos de saúde, </w:t>
      </w:r>
      <w:r w:rsidRPr="556462DB" w:rsidR="4C07DF2B">
        <w:rPr>
          <w:rFonts w:ascii="Aptos" w:hAnsi="Aptos" w:eastAsia="Aptos" w:cs="" w:asciiTheme="minorAscii" w:hAnsiTheme="minorAscii" w:eastAsiaTheme="minorAscii" w:cstheme="minorBidi"/>
          <w:noProof w:val="0"/>
          <w:color w:val="auto"/>
          <w:sz w:val="24"/>
          <w:szCs w:val="24"/>
          <w:lang w:val="pt-BR" w:eastAsia="en-US" w:bidi="ar-SA"/>
        </w:rPr>
        <w:t xml:space="preserve">como também </w:t>
      </w:r>
      <w:r w:rsidRPr="556462DB" w:rsidR="13406F92">
        <w:rPr>
          <w:rFonts w:ascii="Aptos" w:hAnsi="Aptos" w:eastAsia="Aptos" w:cs="" w:asciiTheme="minorAscii" w:hAnsiTheme="minorAscii" w:eastAsiaTheme="minorAscii" w:cstheme="minorBidi"/>
          <w:noProof w:val="0"/>
          <w:color w:val="auto"/>
          <w:sz w:val="24"/>
          <w:szCs w:val="24"/>
          <w:lang w:val="pt-BR" w:eastAsia="en-US" w:bidi="ar-SA"/>
        </w:rPr>
        <w:t xml:space="preserve">para a educação continuada </w:t>
      </w:r>
      <w:r w:rsidRPr="556462DB" w:rsidR="2EB2647C">
        <w:rPr>
          <w:rFonts w:ascii="Aptos" w:hAnsi="Aptos" w:eastAsia="Aptos" w:cs="" w:asciiTheme="minorAscii" w:hAnsiTheme="minorAscii" w:eastAsiaTheme="minorAscii" w:cstheme="minorBidi"/>
          <w:noProof w:val="0"/>
          <w:color w:val="auto"/>
          <w:sz w:val="24"/>
          <w:szCs w:val="24"/>
          <w:lang w:val="pt-BR" w:eastAsia="en-US" w:bidi="ar-SA"/>
        </w:rPr>
        <w:t>e pesquisa (</w:t>
      </w:r>
      <w:r w:rsidRPr="556462DB" w:rsidR="3078C1D2">
        <w:rPr>
          <w:rFonts w:ascii="Aptos" w:hAnsi="Aptos" w:eastAsia="Aptos" w:cs="" w:asciiTheme="minorAscii" w:hAnsiTheme="minorAscii" w:eastAsiaTheme="minorAscii" w:cstheme="minorBidi"/>
          <w:noProof w:val="0"/>
          <w:color w:val="auto"/>
          <w:sz w:val="24"/>
          <w:szCs w:val="24"/>
          <w:lang w:val="pt-BR" w:eastAsia="en-US" w:bidi="ar-SA"/>
        </w:rPr>
        <w:t>BENDER</w:t>
      </w:r>
      <w:r w:rsidRPr="556462DB" w:rsidR="7F23B3A0">
        <w:rPr>
          <w:rFonts w:ascii="Aptos" w:hAnsi="Aptos" w:eastAsia="Aptos" w:cs="" w:asciiTheme="minorAscii" w:hAnsiTheme="minorAscii" w:eastAsiaTheme="minorAscii" w:cstheme="minorBidi"/>
          <w:noProof w:val="0"/>
          <w:color w:val="auto"/>
          <w:sz w:val="24"/>
          <w:szCs w:val="24"/>
          <w:lang w:val="pt-BR" w:eastAsia="en-US" w:bidi="ar-SA"/>
        </w:rPr>
        <w:t xml:space="preserve">, et al, 2024). </w:t>
      </w:r>
      <w:r w:rsidRPr="556462DB" w:rsidR="5C80706D">
        <w:rPr>
          <w:rFonts w:ascii="Aptos" w:hAnsi="Aptos" w:eastAsia="Aptos" w:cs="" w:asciiTheme="minorAscii" w:hAnsiTheme="minorAscii" w:eastAsiaTheme="minorAscii" w:cstheme="minorBidi"/>
          <w:noProof w:val="0"/>
          <w:color w:val="auto"/>
          <w:sz w:val="24"/>
          <w:szCs w:val="24"/>
          <w:lang w:val="pt-BR" w:eastAsia="en-US" w:bidi="ar-SA"/>
        </w:rPr>
        <w:t>E</w:t>
      </w:r>
      <w:r w:rsidR="0FFDC198">
        <w:rPr/>
        <w:t>ngloba</w:t>
      </w:r>
      <w:r w:rsidR="0FFDC198">
        <w:rPr/>
        <w:t xml:space="preserve"> um vasto universo de ferramentas e soluções que visam aprimorar a qualidade,</w:t>
      </w:r>
      <w:r w:rsidR="753EDEBA">
        <w:rPr/>
        <w:t xml:space="preserve"> a</w:t>
      </w:r>
      <w:r w:rsidR="5B915918">
        <w:rPr/>
        <w:t xml:space="preserve"> </w:t>
      </w:r>
      <w:r w:rsidR="0DC2A469">
        <w:rPr/>
        <w:t>integral</w:t>
      </w:r>
      <w:r w:rsidR="0DC2A469">
        <w:rPr/>
        <w:t>idade</w:t>
      </w:r>
      <w:r w:rsidR="7F7B591F">
        <w:rPr/>
        <w:t xml:space="preserve"> do cuidado</w:t>
      </w:r>
      <w:r w:rsidR="0DC2A469">
        <w:rPr/>
        <w:t xml:space="preserve">, </w:t>
      </w:r>
      <w:r w:rsidR="0FFDC198">
        <w:rPr/>
        <w:t xml:space="preserve">o acesso e a eficiência dos serviços de saúde em todos os níveis. </w:t>
      </w:r>
    </w:p>
    <w:p xmlns:wp14="http://schemas.microsoft.com/office/word/2010/wordml" w:rsidP="6ADD42E9" wp14:paraId="60AAB638" wp14:textId="73D33412">
      <w:pPr>
        <w:jc w:val="both"/>
      </w:pPr>
      <w:r w:rsidR="5EE24D19">
        <w:rPr/>
        <w:t xml:space="preserve">É importante destacar que a pandemia de </w:t>
      </w:r>
      <w:r w:rsidR="5EE24D19">
        <w:rPr/>
        <w:t>Covid</w:t>
      </w:r>
      <w:r w:rsidR="5EE24D19">
        <w:rPr/>
        <w:t xml:space="preserve">-19 impulsionou o uso de TIC na saúde, não só como medida </w:t>
      </w:r>
      <w:r w:rsidR="735E4B98">
        <w:rPr/>
        <w:t xml:space="preserve">rápida </w:t>
      </w:r>
      <w:r w:rsidR="5EE24D19">
        <w:rPr/>
        <w:t>de comb</w:t>
      </w:r>
      <w:r w:rsidR="1A7B5103">
        <w:rPr/>
        <w:t xml:space="preserve">ate ao vírus, </w:t>
      </w:r>
      <w:r w:rsidR="6DFECD8E">
        <w:rPr/>
        <w:t xml:space="preserve">mas </w:t>
      </w:r>
      <w:r w:rsidR="1A7B5103">
        <w:rPr/>
        <w:t>também</w:t>
      </w:r>
      <w:r w:rsidR="517D7A83">
        <w:rPr/>
        <w:t xml:space="preserve"> como</w:t>
      </w:r>
      <w:r w:rsidR="1A7B5103">
        <w:rPr/>
        <w:t xml:space="preserve"> medida alternativa de atendimento diante das medidas restritivas de isolamento.</w:t>
      </w:r>
      <w:r w:rsidR="1AD79F85">
        <w:rPr/>
        <w:t xml:space="preserve"> </w:t>
      </w:r>
    </w:p>
    <w:p xmlns:wp14="http://schemas.microsoft.com/office/word/2010/wordml" w:rsidP="6ADD42E9" wp14:paraId="24FE57D3" wp14:textId="7B3631CC">
      <w:pPr>
        <w:jc w:val="both"/>
      </w:pPr>
      <w:r w:rsidR="293F6277">
        <w:rPr/>
        <w:t>A Saúde Digital é um</w:t>
      </w:r>
      <w:r w:rsidR="42A4AB0F">
        <w:rPr/>
        <w:t xml:space="preserve"> campo </w:t>
      </w:r>
      <w:r w:rsidR="293F6277">
        <w:rPr/>
        <w:t>de conhecimento e de prática</w:t>
      </w:r>
      <w:r w:rsidR="268F7EB6">
        <w:rPr/>
        <w:t xml:space="preserve"> </w:t>
      </w:r>
      <w:r w:rsidR="293F6277">
        <w:rPr/>
        <w:t>complex</w:t>
      </w:r>
      <w:r w:rsidR="363C48F7">
        <w:rPr/>
        <w:t>os</w:t>
      </w:r>
      <w:r w:rsidR="293F6277">
        <w:rPr/>
        <w:t xml:space="preserve">, </w:t>
      </w:r>
      <w:r w:rsidR="69A6848A">
        <w:rPr/>
        <w:t xml:space="preserve">em virtude dos vários </w:t>
      </w:r>
      <w:r w:rsidR="293F6277">
        <w:rPr/>
        <w:t>atores e de interesses</w:t>
      </w:r>
      <w:r w:rsidR="0C5BA08E">
        <w:rPr/>
        <w:t xml:space="preserve"> envolvidos</w:t>
      </w:r>
      <w:r w:rsidR="293F6277">
        <w:rPr/>
        <w:t xml:space="preserve">, à falta de maturidade das organizações de saúde, à escassez de recursos humanos e de lideranças capacitadas e, </w:t>
      </w:r>
      <w:r w:rsidR="6D257E28">
        <w:rPr/>
        <w:t>principalmente</w:t>
      </w:r>
      <w:r w:rsidR="293F6277">
        <w:rPr/>
        <w:t xml:space="preserve">, à complexidade </w:t>
      </w:r>
      <w:r w:rsidR="5FF692F8">
        <w:rPr/>
        <w:t>d</w:t>
      </w:r>
      <w:r w:rsidR="293F6277">
        <w:rPr/>
        <w:t>os processos de saúde</w:t>
      </w:r>
      <w:r w:rsidR="4AC1909F">
        <w:rPr/>
        <w:t xml:space="preserve"> (BRASIL, 2020 </w:t>
      </w:r>
      <w:commentRangeStart w:id="1054605430"/>
      <w:r w:rsidR="4AC1909F">
        <w:rPr/>
        <w:t>– ESD</w:t>
      </w:r>
      <w:commentRangeEnd w:id="1054605430"/>
      <w:r>
        <w:rPr>
          <w:rStyle w:val="CommentReference"/>
        </w:rPr>
        <w:commentReference w:id="1054605430"/>
      </w:r>
      <w:r w:rsidR="4AC1909F">
        <w:rPr/>
        <w:t>).</w:t>
      </w:r>
    </w:p>
    <w:p xmlns:wp14="http://schemas.microsoft.com/office/word/2010/wordml" w:rsidP="556462DB" wp14:paraId="4461E87B" wp14:textId="4FD9A2B2">
      <w:pPr>
        <w:pStyle w:val="Normal"/>
        <w:jc w:val="both"/>
      </w:pPr>
      <w:r w:rsidR="3D3CF49E">
        <w:rPr/>
        <w:t>Diante do avanço das tecnologias</w:t>
      </w:r>
      <w:r w:rsidR="16D84C78">
        <w:rPr/>
        <w:t xml:space="preserve">, faz-se necessário </w:t>
      </w:r>
      <w:r w:rsidR="19C63102">
        <w:rPr/>
        <w:t xml:space="preserve">que os governos estabeleçam </w:t>
      </w:r>
      <w:r w:rsidR="7004F5B5">
        <w:rPr/>
        <w:t xml:space="preserve">normativas </w:t>
      </w:r>
      <w:r w:rsidR="44280D70">
        <w:rPr/>
        <w:t xml:space="preserve">e orientações </w:t>
      </w:r>
      <w:r w:rsidR="7004F5B5">
        <w:rPr/>
        <w:t xml:space="preserve">para </w:t>
      </w:r>
      <w:r w:rsidR="7EEF471D">
        <w:rPr/>
        <w:t xml:space="preserve">incentivar e adotar </w:t>
      </w:r>
      <w:r w:rsidR="7004F5B5">
        <w:rPr/>
        <w:t xml:space="preserve">o uso dessas </w:t>
      </w:r>
      <w:r w:rsidR="7004F5B5">
        <w:rPr/>
        <w:t>ferramentas,</w:t>
      </w:r>
      <w:r w:rsidR="7004F5B5">
        <w:rPr/>
        <w:t xml:space="preserve"> capacitar os profissionais e treiná</w:t>
      </w:r>
      <w:r w:rsidR="7004F5B5">
        <w:rPr/>
        <w:t>-</w:t>
      </w:r>
      <w:r w:rsidR="7004F5B5">
        <w:rPr/>
        <w:t>los</w:t>
      </w:r>
      <w:r w:rsidR="24A492F3">
        <w:rPr/>
        <w:t xml:space="preserve"> para o uso das tecnologias</w:t>
      </w:r>
      <w:r w:rsidR="7004F5B5">
        <w:rPr/>
        <w:t>,</w:t>
      </w:r>
      <w:r w:rsidR="7004F5B5">
        <w:rPr/>
        <w:t xml:space="preserve"> </w:t>
      </w:r>
      <w:commentRangeStart w:id="1446153350"/>
      <w:r w:rsidR="7004F5B5">
        <w:rPr/>
        <w:t>como</w:t>
      </w:r>
      <w:commentRangeEnd w:id="1446153350"/>
      <w:r>
        <w:rPr>
          <w:rStyle w:val="CommentReference"/>
        </w:rPr>
        <w:commentReference w:id="1446153350"/>
      </w:r>
      <w:r w:rsidR="61560565">
        <w:rPr/>
        <w:t xml:space="preserve"> também sensibilizar</w:t>
      </w:r>
      <w:r w:rsidR="1A0DD877">
        <w:rPr/>
        <w:t xml:space="preserve"> e instruir</w:t>
      </w:r>
      <w:r w:rsidR="61560565">
        <w:rPr/>
        <w:t xml:space="preserve"> a população </w:t>
      </w:r>
      <w:r w:rsidR="435F04CD">
        <w:rPr/>
        <w:t xml:space="preserve">a adotar </w:t>
      </w:r>
      <w:r w:rsidR="556462DB">
        <w:rPr/>
        <w:t>o uso correto das TICs</w:t>
      </w:r>
      <w:r w:rsidR="54F2E876">
        <w:rPr/>
        <w:t>.</w:t>
      </w:r>
      <w:r w:rsidR="5F25A0F4">
        <w:rPr/>
        <w:t xml:space="preserve"> </w:t>
      </w:r>
      <w:r w:rsidR="743909F9">
        <w:rPr/>
        <w:t xml:space="preserve">Ademais, é imprescindível viabilizar o acesso </w:t>
      </w:r>
      <w:r w:rsidR="3FAE11F7">
        <w:rPr/>
        <w:t>a equipamentos</w:t>
      </w:r>
      <w:r w:rsidR="2753D02E">
        <w:rPr/>
        <w:t>,</w:t>
      </w:r>
      <w:r w:rsidR="3FAE11F7">
        <w:rPr/>
        <w:t xml:space="preserve"> à</w:t>
      </w:r>
      <w:r w:rsidR="743909F9">
        <w:rPr/>
        <w:t xml:space="preserve"> </w:t>
      </w:r>
      <w:r w:rsidR="743909F9">
        <w:rPr/>
        <w:t xml:space="preserve">internet </w:t>
      </w:r>
      <w:r w:rsidR="2F188D70">
        <w:rPr/>
        <w:t xml:space="preserve">de qualidade </w:t>
      </w:r>
      <w:r w:rsidR="743909F9">
        <w:rPr/>
        <w:t>para os estabelecimento</w:t>
      </w:r>
      <w:r w:rsidR="55EE6D6E">
        <w:rPr/>
        <w:t>s de saúde</w:t>
      </w:r>
      <w:r w:rsidR="743909F9">
        <w:rPr/>
        <w:t xml:space="preserve"> </w:t>
      </w:r>
      <w:r w:rsidR="204FBC63">
        <w:rPr/>
        <w:t>e para as pessoas</w:t>
      </w:r>
      <w:r w:rsidR="3CA9F6AC">
        <w:rPr/>
        <w:t>, a fim de reduzir as desigualdades de acesso existentes.</w:t>
      </w:r>
    </w:p>
    <w:p xmlns:wp14="http://schemas.microsoft.com/office/word/2010/wordml" w:rsidP="556462DB" wp14:paraId="0B0B30D9" wp14:textId="08C86B34">
      <w:pPr>
        <w:pStyle w:val="Normal"/>
        <w:jc w:val="both"/>
      </w:pPr>
      <w:r w:rsidR="70391C2D">
        <w:rPr/>
        <w:t>A Tabela ou Figura 1</w:t>
      </w:r>
      <w:r w:rsidR="70391C2D">
        <w:rPr/>
        <w:t>,</w:t>
      </w:r>
      <w:r w:rsidR="12BA9C28">
        <w:rPr/>
        <w:t xml:space="preserve"> </w:t>
      </w:r>
      <w:r w:rsidR="41D92316">
        <w:rPr/>
        <w:t>mostra as normativas</w:t>
      </w:r>
      <w:r w:rsidR="70391C2D">
        <w:rPr/>
        <w:t xml:space="preserve"> </w:t>
      </w:r>
      <w:r w:rsidR="476A86CB">
        <w:rPr/>
        <w:t>que versam sobre</w:t>
      </w:r>
      <w:r w:rsidR="74DBB83D">
        <w:rPr/>
        <w:t xml:space="preserve"> TIC </w:t>
      </w:r>
      <w:r w:rsidR="3C47D58C">
        <w:rPr/>
        <w:t xml:space="preserve">e saúde digital </w:t>
      </w:r>
      <w:r w:rsidR="74DBB83D">
        <w:rPr/>
        <w:t xml:space="preserve">no </w:t>
      </w:r>
      <w:commentRangeStart w:id="1625485664"/>
      <w:r w:rsidR="6AA725A5">
        <w:rPr/>
        <w:t xml:space="preserve">atualmente </w:t>
      </w:r>
      <w:r w:rsidR="0E6B0263">
        <w:rPr/>
        <w:t>em vigor</w:t>
      </w:r>
      <w:r w:rsidR="58DE04A2">
        <w:rPr/>
        <w:t>:</w:t>
      </w:r>
      <w:commentRangeEnd w:id="1625485664"/>
      <w:r>
        <w:rPr>
          <w:rStyle w:val="CommentReference"/>
        </w:rPr>
        <w:commentReference w:id="1625485664"/>
      </w:r>
    </w:p>
    <w:p xmlns:wp14="http://schemas.microsoft.com/office/word/2010/wordml" w:rsidP="556462DB" wp14:paraId="1DC9ADF6" wp14:textId="5DA57A8A">
      <w:pPr>
        <w:pStyle w:val="Normal"/>
        <w:jc w:val="both"/>
      </w:pPr>
      <w:commentRangeStart w:id="770217975"/>
      <w:r w:rsidR="477A5938">
        <w:rPr/>
        <w:t>Figura 1-</w:t>
      </w:r>
      <w:r w:rsidR="0871F261">
        <w:rPr/>
        <w:t>N</w:t>
      </w:r>
      <w:r w:rsidR="463B7423">
        <w:rPr/>
        <w:t>ormativas vigentes sobre</w:t>
      </w:r>
      <w:r w:rsidR="0BAF307B">
        <w:rPr/>
        <w:t xml:space="preserve"> Saúde Digital:</w:t>
      </w:r>
      <w:r w:rsidR="463B7423">
        <w:rPr/>
        <w:t xml:space="preserve"> </w:t>
      </w:r>
      <w:commentRangeEnd w:id="770217975"/>
      <w:r>
        <w:rPr>
          <w:rStyle w:val="CommentReference"/>
        </w:rPr>
        <w:commentReference w:id="770217975"/>
      </w:r>
    </w:p>
    <w:p w:rsidR="1BC2EC46" w:rsidP="1BC2EC46" w:rsidRDefault="1BC2EC46" w14:paraId="180B0EE3" w14:textId="578EA149">
      <w:pPr>
        <w:jc w:val="both"/>
      </w:pPr>
    </w:p>
    <w:p w:rsidR="4ABABC1B" w:rsidP="1BC2EC46" w:rsidRDefault="4ABABC1B" w14:paraId="746BC061" w14:textId="4F85EBC0">
      <w:pPr>
        <w:jc w:val="both"/>
      </w:pPr>
      <w:r w:rsidR="4ABABC1B">
        <w:drawing>
          <wp:inline wp14:editId="72698443" wp14:anchorId="160BA7E2">
            <wp:extent cx="5791842" cy="2066573"/>
            <wp:effectExtent l="0" t="0" r="0" b="0"/>
            <wp:docPr id="698887093" name="" title=""/>
            <wp:cNvGraphicFramePr>
              <a:graphicFrameLocks noChangeAspect="1"/>
            </wp:cNvGraphicFramePr>
            <a:graphic>
              <a:graphicData uri="http://schemas.openxmlformats.org/drawingml/2006/picture">
                <pic:pic>
                  <pic:nvPicPr>
                    <pic:cNvPr id="0" name=""/>
                    <pic:cNvPicPr/>
                  </pic:nvPicPr>
                  <pic:blipFill>
                    <a:blip r:embed="R13766a6db8754f5e">
                      <a:extLst>
                        <a:ext xmlns:a="http://schemas.openxmlformats.org/drawingml/2006/main" uri="{28A0092B-C50C-407E-A947-70E740481C1C}">
                          <a14:useLocalDpi val="0"/>
                        </a:ext>
                      </a:extLst>
                    </a:blip>
                    <a:srcRect l="4285" t="20921" r="4047" b="20921"/>
                    <a:stretch>
                      <a:fillRect/>
                    </a:stretch>
                  </pic:blipFill>
                  <pic:spPr>
                    <a:xfrm>
                      <a:off x="0" y="0"/>
                      <a:ext cx="5791842" cy="2066573"/>
                    </a:xfrm>
                    <a:prstGeom prst="rect">
                      <a:avLst/>
                    </a:prstGeom>
                  </pic:spPr>
                </pic:pic>
              </a:graphicData>
            </a:graphic>
          </wp:inline>
        </w:drawing>
      </w:r>
    </w:p>
    <w:p w:rsidR="1BC2EC46" w:rsidP="1BC2EC46" w:rsidRDefault="1BC2EC46" w14:paraId="6074595B" w14:textId="4623A33E">
      <w:pPr>
        <w:pStyle w:val="Normal"/>
        <w:jc w:val="both"/>
      </w:pPr>
    </w:p>
    <w:p xmlns:wp14="http://schemas.microsoft.com/office/word/2010/wordml" w:rsidP="556462DB" wp14:paraId="4D62F1F7" wp14:textId="028A67A9">
      <w:pPr>
        <w:pStyle w:val="Normal"/>
        <w:jc w:val="both"/>
      </w:pPr>
      <w:commentRangeStart w:id="1962892775"/>
      <w:r w:rsidR="477A5938">
        <w:rPr/>
        <w:t xml:space="preserve">PORTARIA Nº 2.073, DE 31 DE AGOSTO DE 2011 - </w:t>
      </w:r>
      <w:r w:rsidR="477A5938">
        <w:rPr/>
        <w:t xml:space="preserve">Regulamenta o uso de padrões de interoperabilidade e informação em saúde para sistemas de informação em saúde no âmbito </w:t>
      </w:r>
      <w:r w:rsidR="477A5938">
        <w:rPr/>
        <w:t>do Sistema Único de Saúde, nos níveis Municipal, Distrital, Estadual e Federal, e para os sistemas privados e do setor de saúde suplementar.</w:t>
      </w:r>
    </w:p>
    <w:p xmlns:wp14="http://schemas.microsoft.com/office/word/2010/wordml" w:rsidP="556462DB" wp14:paraId="22EBEAA1" wp14:textId="3ABC7910">
      <w:pPr>
        <w:pStyle w:val="Normal"/>
        <w:jc w:val="both"/>
      </w:pPr>
      <w:r w:rsidR="76FD0A32">
        <w:rPr/>
        <w:t xml:space="preserve">Lei nº </w:t>
      </w:r>
      <w:r w:rsidR="76FD0A32">
        <w:rPr/>
        <w:t xml:space="preserve">12.965/2014 - </w:t>
      </w:r>
      <w:r w:rsidR="76FD0A32">
        <w:rPr/>
        <w:t xml:space="preserve">Marco Civil </w:t>
      </w:r>
      <w:r w:rsidR="76FD0A32">
        <w:rPr/>
        <w:t>da Internet</w:t>
      </w:r>
    </w:p>
    <w:p xmlns:wp14="http://schemas.microsoft.com/office/word/2010/wordml" w:rsidP="556462DB" wp14:paraId="23F7CA2A" wp14:textId="333EF10D">
      <w:pPr>
        <w:pStyle w:val="Normal"/>
        <w:jc w:val="both"/>
      </w:pPr>
      <w:r w:rsidR="76FD0A32">
        <w:rPr/>
        <w:t xml:space="preserve">Lei nº </w:t>
      </w:r>
      <w:r w:rsidR="76FD0A32">
        <w:rPr/>
        <w:t xml:space="preserve">13.709/2018 - </w:t>
      </w:r>
      <w:r w:rsidR="76FD0A32">
        <w:rPr/>
        <w:t xml:space="preserve">Lei Geral de </w:t>
      </w:r>
      <w:r w:rsidR="76FD0A32">
        <w:rPr/>
        <w:t xml:space="preserve">Proteção de </w:t>
      </w:r>
      <w:r w:rsidR="76FD0A32">
        <w:rPr/>
        <w:t xml:space="preserve">Dados Pessoais </w:t>
      </w:r>
      <w:r w:rsidR="76FD0A32">
        <w:rPr/>
        <w:t>(LGPD)</w:t>
      </w:r>
    </w:p>
    <w:p xmlns:wp14="http://schemas.microsoft.com/office/word/2010/wordml" w:rsidP="556462DB" wp14:paraId="4AAD31EC" wp14:textId="72D42D76">
      <w:pPr>
        <w:pStyle w:val="Normal"/>
        <w:jc w:val="both"/>
      </w:pPr>
      <w:r w:rsidR="76FD0A32">
        <w:rPr/>
        <w:t xml:space="preserve">Lei nº </w:t>
      </w:r>
      <w:r w:rsidR="76FD0A32">
        <w:rPr/>
        <w:t>13.787/2018 - Lei do Prontuário Eletrônico</w:t>
      </w:r>
    </w:p>
    <w:p xmlns:wp14="http://schemas.microsoft.com/office/word/2010/wordml" w:rsidP="556462DB" wp14:paraId="4D65E627" wp14:textId="48E86644">
      <w:pPr>
        <w:pStyle w:val="Normal"/>
        <w:jc w:val="both"/>
      </w:pPr>
      <w:r w:rsidR="593AC131">
        <w:rPr/>
        <w:t xml:space="preserve">Decreto nº </w:t>
      </w:r>
      <w:r w:rsidR="593AC131">
        <w:rPr/>
        <w:t>9.319/2018 - Governança digital</w:t>
      </w:r>
    </w:p>
    <w:p xmlns:wp14="http://schemas.microsoft.com/office/word/2010/wordml" w:rsidP="556462DB" wp14:paraId="0A0D3C5D" wp14:textId="23B182EE">
      <w:pPr>
        <w:pStyle w:val="Normal"/>
        <w:jc w:val="both"/>
      </w:pPr>
      <w:r w:rsidR="593AC131">
        <w:rPr/>
        <w:t>2020 - Estratégia de Saúde Digital para o Brasil 2020-2028</w:t>
      </w:r>
    </w:p>
    <w:p xmlns:wp14="http://schemas.microsoft.com/office/word/2010/wordml" w:rsidP="556462DB" wp14:paraId="25996094" wp14:textId="0650D4AB">
      <w:pPr>
        <w:pStyle w:val="Normal"/>
        <w:jc w:val="both"/>
      </w:pPr>
      <w:r w:rsidR="2F82B1E2">
        <w:rPr/>
        <w:t xml:space="preserve">PORTARIA Nº 1.434, DE 28 DE MAIO DE 2020 - </w:t>
      </w:r>
      <w:r w:rsidR="2F82B1E2">
        <w:rPr/>
        <w:t>Institui o Programa Conecte SUS e altera a Portaria de Consolidação nº 1/GM/MS, de 28 de setembro de 2017, para instituir a Rede Nacional de Dados em Saúde e dispor sobre a adoção de padrões de interoperabilidade em saúde.</w:t>
      </w:r>
    </w:p>
    <w:p xmlns:wp14="http://schemas.microsoft.com/office/word/2010/wordml" w:rsidP="556462DB" wp14:paraId="7841A12B" wp14:textId="2826F7F5">
      <w:pPr>
        <w:pStyle w:val="Normal"/>
        <w:jc w:val="both"/>
      </w:pPr>
      <w:r w:rsidR="32B85080">
        <w:rPr/>
        <w:t xml:space="preserve">2021 - </w:t>
      </w:r>
      <w:r w:rsidR="32B85080">
        <w:rPr/>
        <w:t xml:space="preserve">RESOLUÇÃO Nº 659, DE 26 DE JULHO DE 2021 </w:t>
      </w:r>
      <w:r w:rsidR="32B85080">
        <w:rPr/>
        <w:t>Dispõe sobre a Política Nacional de Informação e Informática em Saúde (PNIIS).</w:t>
      </w:r>
    </w:p>
    <w:p xmlns:wp14="http://schemas.microsoft.com/office/word/2010/wordml" w:rsidP="556462DB" wp14:paraId="7A05110C" wp14:textId="68BFB99D">
      <w:pPr>
        <w:pStyle w:val="Normal"/>
        <w:jc w:val="both"/>
      </w:pPr>
      <w:r w:rsidR="10E7AB8B">
        <w:rPr/>
        <w:t xml:space="preserve">2022 - LEI Nº 14.510, DE 27 DE DEZEMBRO DE 2022 </w:t>
      </w:r>
      <w:r w:rsidR="10E7AB8B">
        <w:rPr/>
        <w:t>Altera</w:t>
      </w:r>
      <w:r w:rsidR="10E7AB8B">
        <w:rPr/>
        <w:t xml:space="preserve"> a Lei nº 8.080, de 19 de setembro de 1990, para autorizar e disciplinar a prática da telessaúde em todo o território nacional, e a Lei nº 13.146, de 6 de julho de 2015; e revoga a Lei nº 13.989, de 15 de abril de 2020.</w:t>
      </w:r>
    </w:p>
    <w:p xmlns:wp14="http://schemas.microsoft.com/office/word/2010/wordml" w:rsidP="556462DB" wp14:paraId="038C0854" wp14:textId="5C071F2E">
      <w:pPr>
        <w:pStyle w:val="Normal"/>
        <w:jc w:val="both"/>
      </w:pPr>
      <w:r w:rsidR="70686D52">
        <w:rPr/>
        <w:t xml:space="preserve">2024 - </w:t>
      </w:r>
      <w:r w:rsidR="70686D52">
        <w:rPr/>
        <w:t xml:space="preserve">PORTARIA GM/MS Nº 3.232, DE 1º DE MARÇO DE 2024 </w:t>
      </w:r>
      <w:r w:rsidR="70686D52">
        <w:rPr/>
        <w:t>Altera a Portaria de Consolidação GM/MS nº 5, de 28 de setembro de 2017, para instituir o Programa SUS Digital.</w:t>
      </w:r>
      <w:commentRangeEnd w:id="1962892775"/>
      <w:r>
        <w:rPr>
          <w:rStyle w:val="CommentReference"/>
        </w:rPr>
        <w:commentReference w:id="1962892775"/>
      </w:r>
    </w:p>
    <w:p xmlns:wp14="http://schemas.microsoft.com/office/word/2010/wordml" w:rsidP="556462DB" wp14:paraId="1B7A2F1A" wp14:textId="1404AC01">
      <w:pPr>
        <w:pStyle w:val="Normal"/>
        <w:jc w:val="both"/>
      </w:pPr>
    </w:p>
    <w:p xmlns:wp14="http://schemas.microsoft.com/office/word/2010/wordml" w:rsidP="556462DB" wp14:paraId="66DF248D" wp14:textId="2B135185">
      <w:pPr>
        <w:pStyle w:val="Normal"/>
        <w:jc w:val="both"/>
        <w:rPr>
          <w:highlight w:val="yellow"/>
        </w:rPr>
      </w:pPr>
      <w:r w:rsidRPr="556462DB" w:rsidR="3A79E4F6">
        <w:rPr>
          <w:highlight w:val="yellow"/>
        </w:rPr>
        <w:t>Colocar uma figura tipo assim?</w:t>
      </w:r>
    </w:p>
    <w:p xmlns:wp14="http://schemas.microsoft.com/office/word/2010/wordml" w:rsidP="6ADD42E9" wp14:paraId="6BD49250" wp14:textId="3BAC8601">
      <w:pPr>
        <w:jc w:val="both"/>
      </w:pPr>
      <w:r w:rsidR="3A79E4F6">
        <w:drawing>
          <wp:inline xmlns:wp14="http://schemas.microsoft.com/office/word/2010/wordprocessingDrawing" wp14:editId="3170E822" wp14:anchorId="572F6143">
            <wp:extent cx="5724524" cy="2809875"/>
            <wp:effectExtent l="0" t="0" r="0" b="0"/>
            <wp:docPr id="638419838" name="" title=""/>
            <wp:cNvGraphicFramePr>
              <a:graphicFrameLocks noChangeAspect="1"/>
            </wp:cNvGraphicFramePr>
            <a:graphic>
              <a:graphicData uri="http://schemas.openxmlformats.org/drawingml/2006/picture">
                <pic:pic>
                  <pic:nvPicPr>
                    <pic:cNvPr id="0" name=""/>
                    <pic:cNvPicPr/>
                  </pic:nvPicPr>
                  <pic:blipFill>
                    <a:blip r:embed="Rc0d4787aef0d4f24">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xmlns:wp14="http://schemas.microsoft.com/office/word/2010/wordml" w:rsidP="556462DB" wp14:paraId="64821F0C" wp14:textId="65E18FD7">
      <w:pPr>
        <w:pStyle w:val="Normal"/>
        <w:jc w:val="both"/>
        <w:rPr>
          <w:rFonts w:ascii="Aptos" w:hAnsi="Aptos" w:eastAsia="Aptos" w:cs="" w:asciiTheme="minorAscii" w:hAnsiTheme="minorAscii" w:eastAsiaTheme="minorAscii" w:cstheme="minorBidi"/>
          <w:b w:val="1"/>
          <w:bCs w:val="1"/>
          <w:noProof w:val="0"/>
          <w:color w:val="auto"/>
          <w:sz w:val="24"/>
          <w:szCs w:val="24"/>
          <w:lang w:val="pt-BR" w:eastAsia="en-US" w:bidi="ar-SA"/>
        </w:rPr>
      </w:pPr>
      <w:r w:rsidRPr="556462DB" w:rsidR="6AA75765">
        <w:rPr>
          <w:rFonts w:ascii="Aptos" w:hAnsi="Aptos" w:eastAsia="Aptos" w:cs="" w:asciiTheme="minorAscii" w:hAnsiTheme="minorAscii" w:eastAsiaTheme="minorAscii" w:cstheme="minorBidi"/>
          <w:b w:val="1"/>
          <w:bCs w:val="1"/>
          <w:noProof w:val="0"/>
          <w:color w:val="auto"/>
          <w:sz w:val="24"/>
          <w:szCs w:val="24"/>
          <w:lang w:val="pt-BR" w:eastAsia="en-US" w:bidi="ar-SA"/>
        </w:rPr>
        <w:t>1.</w:t>
      </w:r>
      <w:r w:rsidRPr="556462DB" w:rsidR="4BA6795A">
        <w:rPr>
          <w:rFonts w:ascii="Aptos" w:hAnsi="Aptos" w:eastAsia="Aptos" w:cs="" w:asciiTheme="minorAscii" w:hAnsiTheme="minorAscii" w:eastAsiaTheme="minorAscii" w:cstheme="minorBidi"/>
          <w:b w:val="1"/>
          <w:bCs w:val="1"/>
          <w:noProof w:val="0"/>
          <w:color w:val="auto"/>
          <w:sz w:val="24"/>
          <w:szCs w:val="24"/>
          <w:lang w:val="pt-BR" w:eastAsia="en-US" w:bidi="ar-SA"/>
        </w:rPr>
        <w:t>2</w:t>
      </w:r>
      <w:r w:rsidRPr="556462DB" w:rsidR="6AA75765">
        <w:rPr>
          <w:rFonts w:ascii="Aptos" w:hAnsi="Aptos" w:eastAsia="Aptos" w:cs="" w:asciiTheme="minorAscii" w:hAnsiTheme="minorAscii" w:eastAsiaTheme="minorAscii" w:cstheme="minorBidi"/>
          <w:b w:val="1"/>
          <w:bCs w:val="1"/>
          <w:noProof w:val="0"/>
          <w:color w:val="auto"/>
          <w:sz w:val="24"/>
          <w:szCs w:val="24"/>
          <w:lang w:val="pt-BR" w:eastAsia="en-US" w:bidi="ar-SA"/>
        </w:rPr>
        <w:t xml:space="preserve"> </w:t>
      </w:r>
      <w:r w:rsidRPr="556462DB" w:rsidR="1D29E8E0">
        <w:rPr>
          <w:rFonts w:ascii="Aptos" w:hAnsi="Aptos" w:eastAsia="Aptos" w:cs="" w:asciiTheme="minorAscii" w:hAnsiTheme="minorAscii" w:eastAsiaTheme="minorAscii" w:cstheme="minorBidi"/>
          <w:b w:val="1"/>
          <w:bCs w:val="1"/>
          <w:noProof w:val="0"/>
          <w:color w:val="auto"/>
          <w:sz w:val="24"/>
          <w:szCs w:val="24"/>
          <w:lang w:val="pt-BR" w:eastAsia="en-US" w:bidi="ar-SA"/>
        </w:rPr>
        <w:t>Aplicações da Saúde Digital</w:t>
      </w:r>
    </w:p>
    <w:p xmlns:wp14="http://schemas.microsoft.com/office/word/2010/wordml" w:rsidP="556462DB" wp14:paraId="7DADE424" wp14:textId="0E3A6C1B">
      <w:pPr>
        <w:pStyle w:val="Normal"/>
        <w:jc w:val="both"/>
        <w:rPr>
          <w:rFonts w:ascii="Aptos" w:hAnsi="Aptos" w:eastAsia="Aptos" w:cs="" w:asciiTheme="minorAscii" w:hAnsiTheme="minorAscii" w:eastAsiaTheme="minorAscii" w:cstheme="minorBidi"/>
          <w:b w:val="1"/>
          <w:bCs w:val="1"/>
          <w:noProof w:val="0"/>
          <w:color w:val="auto"/>
          <w:sz w:val="24"/>
          <w:szCs w:val="24"/>
          <w:lang w:val="pt-BR" w:eastAsia="en-US" w:bidi="ar-SA"/>
        </w:rPr>
      </w:pPr>
    </w:p>
    <w:p xmlns:wp14="http://schemas.microsoft.com/office/word/2010/wordml" w:rsidP="556462DB" wp14:paraId="7FA57A83" wp14:textId="6785D965">
      <w:pPr>
        <w:jc w:val="both"/>
        <w:rPr>
          <w:rFonts w:ascii="Aptos" w:hAnsi="Aptos" w:eastAsia="Aptos" w:cs="Aptos"/>
          <w:noProof w:val="0"/>
          <w:sz w:val="24"/>
          <w:szCs w:val="24"/>
          <w:lang w:val="pt-BR"/>
        </w:rPr>
      </w:pPr>
      <w:r w:rsidRPr="556462DB" w:rsidR="3DC41C05">
        <w:rPr>
          <w:rFonts w:ascii="Aptos" w:hAnsi="Aptos" w:eastAsia="Aptos" w:cs="Aptos"/>
          <w:noProof w:val="0"/>
          <w:sz w:val="24"/>
          <w:szCs w:val="24"/>
          <w:lang w:val="pt-BR"/>
        </w:rPr>
        <w:t>A</w:t>
      </w:r>
      <w:r w:rsidRPr="556462DB" w:rsidR="3DC41C05">
        <w:rPr>
          <w:rFonts w:ascii="Aptos" w:hAnsi="Aptos" w:eastAsia="Aptos" w:cs="Aptos"/>
          <w:noProof w:val="0"/>
          <w:sz w:val="24"/>
          <w:szCs w:val="24"/>
          <w:lang w:val="pt-BR"/>
        </w:rPr>
        <w:t xml:space="preserve"> </w:t>
      </w:r>
      <w:r w:rsidRPr="556462DB" w:rsidR="0236276A">
        <w:rPr>
          <w:rFonts w:ascii="Aptos" w:hAnsi="Aptos" w:eastAsia="Aptos" w:cs="Aptos"/>
          <w:noProof w:val="0"/>
          <w:sz w:val="24"/>
          <w:szCs w:val="24"/>
          <w:lang w:val="pt-BR"/>
        </w:rPr>
        <w:t>tecnologia</w:t>
      </w:r>
      <w:r w:rsidRPr="556462DB" w:rsidR="3DC41C05">
        <w:rPr>
          <w:rFonts w:ascii="Aptos" w:hAnsi="Aptos" w:eastAsia="Aptos" w:cs="Aptos"/>
          <w:noProof w:val="0"/>
          <w:sz w:val="24"/>
          <w:szCs w:val="24"/>
          <w:lang w:val="pt-BR"/>
        </w:rPr>
        <w:t xml:space="preserve"> </w:t>
      </w:r>
      <w:r w:rsidRPr="556462DB" w:rsidR="3DC41C05">
        <w:rPr>
          <w:rFonts w:ascii="Aptos" w:hAnsi="Aptos" w:eastAsia="Aptos" w:cs="Aptos"/>
          <w:noProof w:val="0"/>
          <w:sz w:val="24"/>
          <w:szCs w:val="24"/>
          <w:lang w:val="pt-BR"/>
        </w:rPr>
        <w:t xml:space="preserve">vem sendo </w:t>
      </w:r>
      <w:r w:rsidRPr="556462DB" w:rsidR="3DC41C05">
        <w:rPr>
          <w:rFonts w:ascii="Aptos" w:hAnsi="Aptos" w:eastAsia="Aptos" w:cs="Aptos"/>
          <w:noProof w:val="0"/>
          <w:sz w:val="24"/>
          <w:szCs w:val="24"/>
          <w:lang w:val="pt-BR"/>
        </w:rPr>
        <w:t>utilizada</w:t>
      </w:r>
      <w:r w:rsidRPr="556462DB" w:rsidR="3DC41C05">
        <w:rPr>
          <w:rFonts w:ascii="Aptos" w:hAnsi="Aptos" w:eastAsia="Aptos" w:cs="Aptos"/>
          <w:noProof w:val="0"/>
          <w:sz w:val="24"/>
          <w:szCs w:val="24"/>
          <w:lang w:val="pt-BR"/>
        </w:rPr>
        <w:t xml:space="preserve"> na</w:t>
      </w:r>
      <w:r w:rsidRPr="556462DB" w:rsidR="3DC41C05">
        <w:rPr>
          <w:rFonts w:ascii="Aptos" w:hAnsi="Aptos" w:eastAsia="Aptos" w:cs="Aptos"/>
          <w:noProof w:val="0"/>
          <w:sz w:val="24"/>
          <w:szCs w:val="24"/>
          <w:lang w:val="pt-BR"/>
        </w:rPr>
        <w:t xml:space="preserve"> saúde há muitos anos. </w:t>
      </w:r>
      <w:r w:rsidRPr="556462DB" w:rsidR="64F492EE">
        <w:rPr>
          <w:rFonts w:ascii="Aptos" w:hAnsi="Aptos" w:eastAsia="Aptos" w:cs="Aptos"/>
          <w:noProof w:val="0"/>
          <w:sz w:val="24"/>
          <w:szCs w:val="24"/>
          <w:lang w:val="pt-BR"/>
        </w:rPr>
        <w:t>No in</w:t>
      </w:r>
      <w:r w:rsidRPr="556462DB" w:rsidR="64F492EE">
        <w:rPr>
          <w:rFonts w:ascii="Aptos" w:hAnsi="Aptos" w:eastAsia="Aptos" w:cs="Aptos"/>
          <w:noProof w:val="0"/>
          <w:sz w:val="24"/>
          <w:szCs w:val="24"/>
          <w:lang w:val="pt-BR"/>
        </w:rPr>
        <w:t>ício</w:t>
      </w:r>
      <w:r w:rsidRPr="556462DB" w:rsidR="3DC41C05">
        <w:rPr>
          <w:rFonts w:ascii="Aptos" w:hAnsi="Aptos" w:eastAsia="Aptos" w:cs="Aptos"/>
          <w:noProof w:val="0"/>
          <w:sz w:val="24"/>
          <w:szCs w:val="24"/>
          <w:lang w:val="pt-BR"/>
        </w:rPr>
        <w:t xml:space="preserve">, </w:t>
      </w:r>
      <w:r w:rsidRPr="556462DB" w:rsidR="44A44AD8">
        <w:rPr>
          <w:rFonts w:ascii="Aptos" w:hAnsi="Aptos" w:eastAsia="Aptos" w:cs="Aptos"/>
          <w:noProof w:val="0"/>
          <w:sz w:val="24"/>
          <w:szCs w:val="24"/>
          <w:lang w:val="pt-BR"/>
        </w:rPr>
        <w:t xml:space="preserve">o foco </w:t>
      </w:r>
      <w:r w:rsidRPr="556462DB" w:rsidR="3DC41C05">
        <w:rPr>
          <w:rFonts w:ascii="Aptos" w:hAnsi="Aptos" w:eastAsia="Aptos" w:cs="Aptos"/>
          <w:noProof w:val="0"/>
          <w:sz w:val="24"/>
          <w:szCs w:val="24"/>
          <w:lang w:val="pt-BR"/>
        </w:rPr>
        <w:t>era</w:t>
      </w:r>
      <w:r w:rsidRPr="556462DB" w:rsidR="3DC41C05">
        <w:rPr>
          <w:rFonts w:ascii="Aptos" w:hAnsi="Aptos" w:eastAsia="Aptos" w:cs="Aptos"/>
          <w:noProof w:val="0"/>
          <w:sz w:val="24"/>
          <w:szCs w:val="24"/>
          <w:lang w:val="pt-BR"/>
        </w:rPr>
        <w:t xml:space="preserve"> </w:t>
      </w:r>
      <w:r w:rsidRPr="556462DB" w:rsidR="3DC41C05">
        <w:rPr>
          <w:rFonts w:ascii="Aptos" w:hAnsi="Aptos" w:eastAsia="Aptos" w:cs="Aptos"/>
          <w:noProof w:val="0"/>
          <w:sz w:val="24"/>
          <w:szCs w:val="24"/>
          <w:lang w:val="pt-BR"/>
        </w:rPr>
        <w:t>na digitalização de registros médicos e na informatização d</w:t>
      </w:r>
      <w:r w:rsidRPr="556462DB" w:rsidR="7156C039">
        <w:rPr>
          <w:rFonts w:ascii="Aptos" w:hAnsi="Aptos" w:eastAsia="Aptos" w:cs="Aptos"/>
          <w:noProof w:val="0"/>
          <w:sz w:val="24"/>
          <w:szCs w:val="24"/>
          <w:lang w:val="pt-BR"/>
        </w:rPr>
        <w:t>e</w:t>
      </w:r>
      <w:r w:rsidRPr="556462DB" w:rsidR="3DC41C05">
        <w:rPr>
          <w:rFonts w:ascii="Aptos" w:hAnsi="Aptos" w:eastAsia="Aptos" w:cs="Aptos"/>
          <w:noProof w:val="0"/>
          <w:sz w:val="24"/>
          <w:szCs w:val="24"/>
          <w:lang w:val="pt-BR"/>
        </w:rPr>
        <w:t xml:space="preserve"> processos hospitalares para reduzir erros manuais e melhorar a eficiência</w:t>
      </w:r>
      <w:r w:rsidRPr="556462DB" w:rsidR="6FA53E8B">
        <w:rPr>
          <w:rFonts w:ascii="Aptos" w:hAnsi="Aptos" w:eastAsia="Aptos" w:cs="Aptos"/>
          <w:noProof w:val="0"/>
          <w:sz w:val="24"/>
          <w:szCs w:val="24"/>
          <w:lang w:val="pt-BR"/>
        </w:rPr>
        <w:t xml:space="preserve"> (</w:t>
      </w:r>
      <w:r w:rsidRPr="556462DB" w:rsidR="456C033E">
        <w:rPr>
          <w:rFonts w:ascii="Aptos" w:hAnsi="Aptos" w:eastAsia="Aptos" w:cs="Aptos"/>
          <w:noProof w:val="0"/>
          <w:sz w:val="24"/>
          <w:szCs w:val="24"/>
          <w:lang w:val="pt-BR"/>
        </w:rPr>
        <w:t>ROTZSCH, 2024</w:t>
      </w:r>
      <w:r w:rsidRPr="556462DB" w:rsidR="6FA53E8B">
        <w:rPr>
          <w:rFonts w:ascii="Aptos" w:hAnsi="Aptos" w:eastAsia="Aptos" w:cs="Aptos"/>
          <w:noProof w:val="0"/>
          <w:sz w:val="24"/>
          <w:szCs w:val="24"/>
          <w:lang w:val="pt-BR"/>
        </w:rPr>
        <w:t>)</w:t>
      </w:r>
      <w:r w:rsidRPr="556462DB" w:rsidR="3DC41C05">
        <w:rPr>
          <w:rFonts w:ascii="Aptos" w:hAnsi="Aptos" w:eastAsia="Aptos" w:cs="Aptos"/>
          <w:noProof w:val="0"/>
          <w:sz w:val="24"/>
          <w:szCs w:val="24"/>
          <w:lang w:val="pt-BR"/>
        </w:rPr>
        <w:t xml:space="preserve">. </w:t>
      </w:r>
    </w:p>
    <w:p xmlns:wp14="http://schemas.microsoft.com/office/word/2010/wordml" w:rsidP="556462DB" wp14:paraId="19DB5BBA" wp14:textId="55C9D2AB">
      <w:pPr>
        <w:jc w:val="both"/>
        <w:rPr>
          <w:rFonts w:ascii="Aptos" w:hAnsi="Aptos" w:eastAsia="Aptos" w:cs="Aptos"/>
          <w:noProof w:val="0"/>
          <w:sz w:val="24"/>
          <w:szCs w:val="24"/>
          <w:lang w:val="pt-BR"/>
        </w:rPr>
      </w:pPr>
      <w:r w:rsidRPr="556462DB" w:rsidR="3DC41C05">
        <w:rPr>
          <w:rFonts w:ascii="Aptos" w:hAnsi="Aptos" w:eastAsia="Aptos" w:cs="Aptos"/>
          <w:noProof w:val="0"/>
          <w:sz w:val="24"/>
          <w:szCs w:val="24"/>
          <w:lang w:val="pt-BR"/>
        </w:rPr>
        <w:t>Ao longo d</w:t>
      </w:r>
      <w:r w:rsidRPr="556462DB" w:rsidR="0A61DA44">
        <w:rPr>
          <w:rFonts w:ascii="Aptos" w:hAnsi="Aptos" w:eastAsia="Aptos" w:cs="Aptos"/>
          <w:noProof w:val="0"/>
          <w:sz w:val="24"/>
          <w:szCs w:val="24"/>
          <w:lang w:val="pt-BR"/>
        </w:rPr>
        <w:t xml:space="preserve">o tempo, com </w:t>
      </w:r>
      <w:r w:rsidRPr="556462DB" w:rsidR="5A6F52CB">
        <w:rPr>
          <w:rFonts w:ascii="Aptos" w:hAnsi="Aptos" w:eastAsia="Aptos" w:cs="Aptos"/>
          <w:noProof w:val="0"/>
          <w:sz w:val="24"/>
          <w:szCs w:val="24"/>
          <w:lang w:val="pt-BR"/>
        </w:rPr>
        <w:t xml:space="preserve">o avanço das </w:t>
      </w:r>
      <w:r w:rsidRPr="556462DB" w:rsidR="0A61DA44">
        <w:rPr>
          <w:rFonts w:ascii="Aptos" w:hAnsi="Aptos" w:eastAsia="Aptos" w:cs="Aptos"/>
          <w:noProof w:val="0"/>
          <w:sz w:val="24"/>
          <w:szCs w:val="24"/>
          <w:lang w:val="pt-BR"/>
        </w:rPr>
        <w:t xml:space="preserve">tecnologias, </w:t>
      </w:r>
      <w:r w:rsidRPr="556462DB" w:rsidR="35184E4B">
        <w:rPr>
          <w:rFonts w:ascii="Aptos" w:hAnsi="Aptos" w:eastAsia="Aptos" w:cs="Aptos"/>
          <w:noProof w:val="0"/>
          <w:sz w:val="24"/>
          <w:szCs w:val="24"/>
          <w:lang w:val="pt-BR"/>
        </w:rPr>
        <w:t>os processos e o cuidado em saúde vêm</w:t>
      </w:r>
      <w:r w:rsidRPr="556462DB" w:rsidR="6BA4AA3B">
        <w:rPr>
          <w:rFonts w:ascii="Aptos" w:hAnsi="Aptos" w:eastAsia="Aptos" w:cs="Aptos"/>
          <w:noProof w:val="0"/>
          <w:sz w:val="24"/>
          <w:szCs w:val="24"/>
          <w:lang w:val="pt-BR"/>
        </w:rPr>
        <w:t xml:space="preserve"> sendo aprimorados</w:t>
      </w:r>
      <w:r w:rsidRPr="556462DB" w:rsidR="20A44B0B">
        <w:rPr>
          <w:rFonts w:ascii="Aptos" w:hAnsi="Aptos" w:eastAsia="Aptos" w:cs="Aptos"/>
          <w:noProof w:val="0"/>
          <w:sz w:val="24"/>
          <w:szCs w:val="24"/>
          <w:lang w:val="pt-BR"/>
        </w:rPr>
        <w:t>,</w:t>
      </w:r>
      <w:r w:rsidRPr="556462DB" w:rsidR="3DC41C05">
        <w:rPr>
          <w:rFonts w:ascii="Aptos" w:hAnsi="Aptos" w:eastAsia="Aptos" w:cs="Aptos"/>
          <w:noProof w:val="0"/>
          <w:sz w:val="24"/>
          <w:szCs w:val="24"/>
          <w:lang w:val="pt-BR"/>
        </w:rPr>
        <w:t xml:space="preserve"> desde </w:t>
      </w:r>
      <w:r w:rsidRPr="556462DB" w:rsidR="78B61E4C">
        <w:rPr>
          <w:rFonts w:ascii="Aptos" w:hAnsi="Aptos" w:eastAsia="Aptos" w:cs="Aptos"/>
          <w:noProof w:val="0"/>
          <w:sz w:val="24"/>
          <w:szCs w:val="24"/>
          <w:lang w:val="pt-BR"/>
        </w:rPr>
        <w:t xml:space="preserve">a prevenção, </w:t>
      </w:r>
      <w:r w:rsidRPr="556462DB" w:rsidR="3DC41C05">
        <w:rPr>
          <w:rFonts w:ascii="Aptos" w:hAnsi="Aptos" w:eastAsia="Aptos" w:cs="Aptos"/>
          <w:noProof w:val="0"/>
          <w:sz w:val="24"/>
          <w:szCs w:val="24"/>
          <w:lang w:val="pt-BR"/>
        </w:rPr>
        <w:t>até o tratamento</w:t>
      </w:r>
      <w:r w:rsidRPr="556462DB" w:rsidR="4A87FCC5">
        <w:rPr>
          <w:rFonts w:ascii="Aptos" w:hAnsi="Aptos" w:eastAsia="Aptos" w:cs="Aptos"/>
          <w:noProof w:val="0"/>
          <w:sz w:val="24"/>
          <w:szCs w:val="24"/>
          <w:lang w:val="pt-BR"/>
        </w:rPr>
        <w:t xml:space="preserve">. A </w:t>
      </w:r>
      <w:r w:rsidRPr="556462DB" w:rsidR="1E259047">
        <w:rPr>
          <w:rFonts w:ascii="Aptos" w:hAnsi="Aptos" w:eastAsia="Aptos" w:cs="Aptos"/>
          <w:noProof w:val="0"/>
          <w:sz w:val="24"/>
          <w:szCs w:val="24"/>
          <w:lang w:val="pt-BR"/>
        </w:rPr>
        <w:t>saúde digital</w:t>
      </w:r>
      <w:r w:rsidRPr="556462DB" w:rsidR="54E520EC">
        <w:rPr>
          <w:rFonts w:ascii="Aptos" w:hAnsi="Aptos" w:eastAsia="Aptos" w:cs="Aptos"/>
          <w:noProof w:val="0"/>
          <w:sz w:val="24"/>
          <w:szCs w:val="24"/>
          <w:lang w:val="pt-BR"/>
        </w:rPr>
        <w:t xml:space="preserve"> </w:t>
      </w:r>
      <w:r w:rsidRPr="556462DB" w:rsidR="13F8944C">
        <w:rPr>
          <w:rFonts w:ascii="Aptos" w:hAnsi="Aptos" w:eastAsia="Aptos" w:cs="Aptos"/>
          <w:noProof w:val="0"/>
          <w:sz w:val="24"/>
          <w:szCs w:val="24"/>
          <w:lang w:val="pt-BR"/>
        </w:rPr>
        <w:t>é</w:t>
      </w:r>
      <w:r w:rsidRPr="556462DB" w:rsidR="54E520EC">
        <w:rPr>
          <w:rFonts w:ascii="Aptos" w:hAnsi="Aptos" w:eastAsia="Aptos" w:cs="Aptos"/>
          <w:noProof w:val="0"/>
          <w:sz w:val="24"/>
          <w:szCs w:val="24"/>
          <w:lang w:val="pt-BR"/>
        </w:rPr>
        <w:t xml:space="preserve"> </w:t>
      </w:r>
      <w:r w:rsidRPr="556462DB" w:rsidR="3DC41C05">
        <w:rPr>
          <w:rFonts w:ascii="Aptos" w:hAnsi="Aptos" w:eastAsia="Aptos" w:cs="Aptos"/>
          <w:noProof w:val="0"/>
          <w:sz w:val="24"/>
          <w:szCs w:val="24"/>
          <w:lang w:val="pt-BR"/>
        </w:rPr>
        <w:t>út</w:t>
      </w:r>
      <w:r w:rsidRPr="556462DB" w:rsidR="01F9ADA4">
        <w:rPr>
          <w:rFonts w:ascii="Aptos" w:hAnsi="Aptos" w:eastAsia="Aptos" w:cs="Aptos"/>
          <w:noProof w:val="0"/>
          <w:sz w:val="24"/>
          <w:szCs w:val="24"/>
          <w:lang w:val="pt-BR"/>
        </w:rPr>
        <w:t>il</w:t>
      </w:r>
      <w:r w:rsidRPr="556462DB" w:rsidR="3DC41C05">
        <w:rPr>
          <w:rFonts w:ascii="Aptos" w:hAnsi="Aptos" w:eastAsia="Aptos" w:cs="Aptos"/>
          <w:noProof w:val="0"/>
          <w:sz w:val="24"/>
          <w:szCs w:val="24"/>
          <w:lang w:val="pt-BR"/>
        </w:rPr>
        <w:t xml:space="preserve"> </w:t>
      </w:r>
      <w:r w:rsidRPr="556462DB" w:rsidR="0F2DA0BE">
        <w:rPr>
          <w:rFonts w:ascii="Aptos" w:hAnsi="Aptos" w:eastAsia="Aptos" w:cs="Aptos"/>
          <w:noProof w:val="0"/>
          <w:sz w:val="24"/>
          <w:szCs w:val="24"/>
          <w:lang w:val="pt-BR"/>
        </w:rPr>
        <w:t>para agilizar ate</w:t>
      </w:r>
      <w:r w:rsidRPr="556462DB" w:rsidR="0F2DA0BE">
        <w:rPr>
          <w:rFonts w:ascii="Aptos" w:hAnsi="Aptos" w:eastAsia="Aptos" w:cs="Aptos"/>
          <w:noProof w:val="0"/>
          <w:sz w:val="24"/>
          <w:szCs w:val="24"/>
          <w:lang w:val="pt-BR"/>
        </w:rPr>
        <w:t>ndimentos e diagnósticos,</w:t>
      </w:r>
      <w:r w:rsidRPr="556462DB" w:rsidR="68BEC1A4">
        <w:rPr>
          <w:rFonts w:ascii="Aptos" w:hAnsi="Aptos" w:eastAsia="Aptos" w:cs="Aptos"/>
          <w:noProof w:val="0"/>
          <w:sz w:val="24"/>
          <w:szCs w:val="24"/>
          <w:lang w:val="pt-BR"/>
        </w:rPr>
        <w:t xml:space="preserve"> facilitar a comunicação na rede de atenção à Saúde (RAS)</w:t>
      </w:r>
      <w:r w:rsidRPr="556462DB" w:rsidR="0F2DA0BE">
        <w:rPr>
          <w:rFonts w:ascii="Aptos" w:hAnsi="Aptos" w:eastAsia="Aptos" w:cs="Aptos"/>
          <w:noProof w:val="0"/>
          <w:sz w:val="24"/>
          <w:szCs w:val="24"/>
          <w:lang w:val="pt-BR"/>
        </w:rPr>
        <w:t xml:space="preserve"> como </w:t>
      </w:r>
      <w:r w:rsidRPr="556462DB" w:rsidR="05FE5696">
        <w:rPr>
          <w:rFonts w:ascii="Aptos" w:hAnsi="Aptos" w:eastAsia="Aptos" w:cs="Aptos"/>
          <w:noProof w:val="0"/>
          <w:sz w:val="24"/>
          <w:szCs w:val="24"/>
          <w:lang w:val="pt-BR"/>
        </w:rPr>
        <w:t xml:space="preserve">também </w:t>
      </w:r>
      <w:r w:rsidRPr="556462DB" w:rsidR="3DC41C05">
        <w:rPr>
          <w:rFonts w:ascii="Aptos" w:hAnsi="Aptos" w:eastAsia="Aptos" w:cs="Aptos"/>
          <w:noProof w:val="0"/>
          <w:sz w:val="24"/>
          <w:szCs w:val="24"/>
          <w:lang w:val="pt-BR"/>
        </w:rPr>
        <w:t>na redução de erros</w:t>
      </w:r>
      <w:r w:rsidRPr="556462DB" w:rsidR="3635F2A1">
        <w:rPr>
          <w:rFonts w:ascii="Aptos" w:hAnsi="Aptos" w:eastAsia="Aptos" w:cs="Aptos"/>
          <w:noProof w:val="0"/>
          <w:sz w:val="24"/>
          <w:szCs w:val="24"/>
          <w:lang w:val="pt-BR"/>
        </w:rPr>
        <w:t>, prever surtos, entre outros.</w:t>
      </w:r>
      <w:r w:rsidRPr="556462DB" w:rsidR="3BF9932B">
        <w:rPr>
          <w:rFonts w:ascii="Aptos" w:hAnsi="Aptos" w:eastAsia="Aptos" w:cs="Aptos"/>
          <w:noProof w:val="0"/>
          <w:sz w:val="24"/>
          <w:szCs w:val="24"/>
          <w:lang w:val="pt-BR"/>
        </w:rPr>
        <w:t xml:space="preserve"> </w:t>
      </w:r>
    </w:p>
    <w:p xmlns:wp14="http://schemas.microsoft.com/office/word/2010/wordml" w:rsidP="556462DB" wp14:paraId="08E34DD4" wp14:textId="11CDCE2D">
      <w:pPr>
        <w:jc w:val="both"/>
        <w:rPr>
          <w:rFonts w:ascii="Aptos" w:hAnsi="Aptos" w:eastAsia="Aptos" w:cs="Aptos"/>
          <w:noProof w:val="0"/>
          <w:sz w:val="24"/>
          <w:szCs w:val="24"/>
          <w:lang w:val="pt-BR"/>
        </w:rPr>
      </w:pPr>
      <w:r w:rsidRPr="556462DB" w:rsidR="665EDC1D">
        <w:rPr>
          <w:rFonts w:ascii="Aptos" w:hAnsi="Aptos" w:eastAsia="Aptos" w:cs="Aptos"/>
          <w:noProof w:val="0"/>
          <w:sz w:val="24"/>
          <w:szCs w:val="24"/>
          <w:lang w:val="pt-BR"/>
        </w:rPr>
        <w:t>Abaixo segue alguns exemplos de utilização da saúde digital</w:t>
      </w:r>
    </w:p>
    <w:p xmlns:wp14="http://schemas.microsoft.com/office/word/2010/wordml" w:rsidP="556462DB" wp14:paraId="7FACB468" wp14:textId="3636BD0B">
      <w:pPr>
        <w:pStyle w:val="Normal"/>
        <w:numPr>
          <w:ilvl w:val="0"/>
          <w:numId w:val="5"/>
        </w:numPr>
        <w:jc w:val="both"/>
        <w:rPr/>
      </w:pPr>
      <w:commentRangeStart w:id="1026899940"/>
      <w:commentRangeEnd w:id="1026899940"/>
      <w:r>
        <w:rPr>
          <w:rStyle w:val="CommentReference"/>
        </w:rPr>
        <w:commentReference w:id="1026899940"/>
      </w:r>
      <w:commentRangeStart w:id="1039125185"/>
      <w:r w:rsidRPr="1BC2EC46" w:rsidR="3206BBBA">
        <w:rPr>
          <w:b w:val="1"/>
          <w:bCs w:val="1"/>
          <w:u w:val="single"/>
        </w:rPr>
        <w:t>Prontuários eletrônicos.</w:t>
      </w:r>
      <w:commentRangeEnd w:id="1039125185"/>
      <w:r>
        <w:rPr>
          <w:rStyle w:val="CommentReference"/>
        </w:rPr>
        <w:commentReference w:id="1039125185"/>
      </w:r>
      <w:r w:rsidR="3206BBBA">
        <w:rPr/>
        <w:t xml:space="preserve"> </w:t>
      </w:r>
      <w:r w:rsidR="23DC4D70">
        <w:rPr/>
        <w:t>Para o aprimorar do cuidado e torná-lo mais eficaz</w:t>
      </w:r>
      <w:r w:rsidR="3AE43A34">
        <w:rPr/>
        <w:t xml:space="preserve"> </w:t>
      </w:r>
      <w:r w:rsidR="23DC4D70">
        <w:rPr/>
        <w:t>é necessário</w:t>
      </w:r>
      <w:r w:rsidR="786AF2DB">
        <w:rPr/>
        <w:t xml:space="preserve"> </w:t>
      </w:r>
      <w:r w:rsidR="3206BBBA">
        <w:rPr/>
        <w:t xml:space="preserve">um sistema dinâmico </w:t>
      </w:r>
      <w:r w:rsidR="32624AED">
        <w:rPr/>
        <w:t>que “converse” com os demais pontos da RAS</w:t>
      </w:r>
      <w:r w:rsidR="32624AED">
        <w:rPr/>
        <w:t xml:space="preserve">. </w:t>
      </w:r>
      <w:r w:rsidR="11EA27C5">
        <w:rPr/>
        <w:t>Desse modo</w:t>
      </w:r>
      <w:r w:rsidR="11EA27C5">
        <w:rPr/>
        <w:t>, todas as informações</w:t>
      </w:r>
      <w:r w:rsidR="11EA27C5">
        <w:rPr/>
        <w:t xml:space="preserve"> registradas sobre </w:t>
      </w:r>
      <w:r w:rsidR="6E9338A0">
        <w:rPr/>
        <w:t>os</w:t>
      </w:r>
      <w:r w:rsidR="11EA27C5">
        <w:rPr/>
        <w:t xml:space="preserve"> </w:t>
      </w:r>
      <w:r w:rsidR="11EA27C5">
        <w:rPr/>
        <w:t xml:space="preserve">atendimentos </w:t>
      </w:r>
      <w:r w:rsidR="23A16AF5">
        <w:rPr/>
        <w:t xml:space="preserve">de uma pessoa </w:t>
      </w:r>
      <w:r w:rsidR="11EA27C5">
        <w:rPr/>
        <w:t xml:space="preserve">são registradas e organizadas em </w:t>
      </w:r>
      <w:r w:rsidR="11EA27C5">
        <w:rPr/>
        <w:t>um só lugar, tornando o acesso mais rápido e a informação mais completa.</w:t>
      </w:r>
      <w:r w:rsidR="760D52B7">
        <w:rPr/>
        <w:t xml:space="preserve"> Por exemplo</w:t>
      </w:r>
      <w:r w:rsidR="11EFED30">
        <w:rPr/>
        <w:t>:</w:t>
      </w:r>
      <w:r w:rsidR="760D52B7">
        <w:rPr/>
        <w:t xml:space="preserve"> </w:t>
      </w:r>
      <w:r w:rsidR="05652232">
        <w:rPr/>
        <w:t xml:space="preserve">com o uso de um </w:t>
      </w:r>
      <w:r w:rsidR="13C4476C">
        <w:rPr/>
        <w:t xml:space="preserve">sistema de </w:t>
      </w:r>
      <w:r w:rsidR="05652232">
        <w:rPr/>
        <w:t xml:space="preserve">prontuário </w:t>
      </w:r>
      <w:commentRangeStart w:id="216081385"/>
      <w:r w:rsidR="05652232">
        <w:rPr/>
        <w:t>inte</w:t>
      </w:r>
      <w:r w:rsidR="3CF28382">
        <w:rPr/>
        <w:t>roperável</w:t>
      </w:r>
      <w:r w:rsidR="05652232">
        <w:rPr/>
        <w:t>,</w:t>
      </w:r>
      <w:commentRangeEnd w:id="216081385"/>
      <w:r>
        <w:rPr>
          <w:rStyle w:val="CommentReference"/>
        </w:rPr>
        <w:commentReference w:id="216081385"/>
      </w:r>
      <w:r w:rsidR="05652232">
        <w:rPr/>
        <w:t xml:space="preserve"> </w:t>
      </w:r>
      <w:r w:rsidR="760D52B7">
        <w:rPr/>
        <w:t xml:space="preserve">uma pessoa </w:t>
      </w:r>
      <w:r w:rsidR="69C7F307">
        <w:rPr/>
        <w:t xml:space="preserve">com </w:t>
      </w:r>
      <w:r w:rsidRPr="1BC2EC46" w:rsidR="69C7F307">
        <w:rPr>
          <w:i w:val="1"/>
          <w:iCs w:val="1"/>
        </w:rPr>
        <w:t>diabet</w:t>
      </w:r>
      <w:r w:rsidRPr="1BC2EC46" w:rsidR="69C7F307">
        <w:rPr>
          <w:i w:val="1"/>
          <w:iCs w:val="1"/>
        </w:rPr>
        <w:t>es</w:t>
      </w:r>
      <w:r w:rsidRPr="1BC2EC46" w:rsidR="548A6F92">
        <w:rPr>
          <w:i w:val="1"/>
          <w:iCs w:val="1"/>
        </w:rPr>
        <w:t xml:space="preserve"> mellitus</w:t>
      </w:r>
      <w:r w:rsidR="69C7F307">
        <w:rPr/>
        <w:t xml:space="preserve"> e hipertensão arterial sistêmica que</w:t>
      </w:r>
      <w:r w:rsidR="760D52B7">
        <w:rPr/>
        <w:t xml:space="preserve"> é encaminhada</w:t>
      </w:r>
      <w:r w:rsidR="478E99B3">
        <w:rPr/>
        <w:t xml:space="preserve"> da Atenção Primária a Saúde (APS)</w:t>
      </w:r>
      <w:r w:rsidR="760D52B7">
        <w:rPr/>
        <w:t xml:space="preserve"> para a Atenção Ambulatorial Especializada (AAE) o profissional </w:t>
      </w:r>
      <w:r w:rsidR="7EA2A31C">
        <w:rPr/>
        <w:t xml:space="preserve">do serviço especializado visualizará </w:t>
      </w:r>
      <w:r w:rsidR="760D52B7">
        <w:rPr/>
        <w:t>os</w:t>
      </w:r>
      <w:r w:rsidR="2F4CF3FF">
        <w:rPr/>
        <w:t xml:space="preserve"> resultados de</w:t>
      </w:r>
      <w:r w:rsidR="760D52B7">
        <w:rPr/>
        <w:t xml:space="preserve"> exames</w:t>
      </w:r>
      <w:r w:rsidR="72B9B9CD">
        <w:rPr/>
        <w:t xml:space="preserve"> </w:t>
      </w:r>
      <w:r w:rsidR="760D52B7">
        <w:rPr/>
        <w:t xml:space="preserve">realizados, </w:t>
      </w:r>
      <w:r w:rsidR="3ED65D72">
        <w:rPr/>
        <w:t xml:space="preserve">histórico de vacinação, medicação em uso, </w:t>
      </w:r>
      <w:r w:rsidR="27413D09">
        <w:rPr/>
        <w:t>e outras informações importantes</w:t>
      </w:r>
      <w:r w:rsidR="0CFA1432">
        <w:rPr/>
        <w:t>.</w:t>
      </w:r>
      <w:r w:rsidR="27413D09">
        <w:rPr/>
        <w:t xml:space="preserve"> </w:t>
      </w:r>
      <w:r w:rsidR="636B4D8B">
        <w:rPr/>
        <w:t xml:space="preserve">A visualização das informações também pode </w:t>
      </w:r>
      <w:r w:rsidR="27413D09">
        <w:rPr/>
        <w:t>acontece</w:t>
      </w:r>
      <w:r w:rsidR="3BCA1A7E">
        <w:rPr/>
        <w:t xml:space="preserve">r nos casos de </w:t>
      </w:r>
      <w:r w:rsidR="27413D09">
        <w:rPr/>
        <w:t>um</w:t>
      </w:r>
      <w:r w:rsidR="2727206E">
        <w:rPr/>
        <w:t xml:space="preserve"> atendimento no serviço de urgência/emergência ou</w:t>
      </w:r>
      <w:r w:rsidR="27413D09">
        <w:rPr/>
        <w:t xml:space="preserve"> hospitalização. </w:t>
      </w:r>
      <w:r w:rsidR="6F4CF592">
        <w:rPr/>
        <w:t>O contrário também acontece,</w:t>
      </w:r>
      <w:r w:rsidR="5F2A24AF">
        <w:rPr/>
        <w:t xml:space="preserve"> APS visualiza os dados dos atendimentos especializados</w:t>
      </w:r>
      <w:r w:rsidR="772F9CAF">
        <w:rPr/>
        <w:t xml:space="preserve"> que aconteceram</w:t>
      </w:r>
      <w:r w:rsidR="5F2A24AF">
        <w:rPr/>
        <w:t xml:space="preserve"> para continuar o cuidado</w:t>
      </w:r>
      <w:r w:rsidR="0E37E373">
        <w:rPr/>
        <w:t xml:space="preserve"> necessário</w:t>
      </w:r>
      <w:r w:rsidR="5F2A24AF">
        <w:rPr/>
        <w:t>.</w:t>
      </w:r>
    </w:p>
    <w:p xmlns:wp14="http://schemas.microsoft.com/office/word/2010/wordml" w:rsidP="556462DB" wp14:paraId="59407AB3" wp14:textId="08E303D1">
      <w:pPr>
        <w:pStyle w:val="Normal"/>
        <w:numPr>
          <w:ilvl w:val="0"/>
          <w:numId w:val="5"/>
        </w:numPr>
        <w:jc w:val="both"/>
        <w:rPr>
          <w:sz w:val="24"/>
          <w:szCs w:val="24"/>
        </w:rPr>
      </w:pPr>
      <w:commentRangeStart w:id="1418027119"/>
      <w:r w:rsidRPr="556462DB" w:rsidR="76B035C7">
        <w:rPr>
          <w:b w:val="1"/>
          <w:bCs w:val="1"/>
          <w:u w:val="single"/>
        </w:rPr>
        <w:t>A</w:t>
      </w:r>
      <w:r w:rsidRPr="556462DB" w:rsidR="0FFDC198">
        <w:rPr>
          <w:b w:val="1"/>
          <w:bCs w:val="1"/>
          <w:u w:val="single"/>
        </w:rPr>
        <w:t>plicativos de saúd</w:t>
      </w:r>
      <w:r w:rsidRPr="556462DB" w:rsidR="0FFDC198">
        <w:rPr>
          <w:b w:val="1"/>
          <w:bCs w:val="1"/>
          <w:u w:val="single"/>
        </w:rPr>
        <w:t>e</w:t>
      </w:r>
      <w:r w:rsidRPr="556462DB" w:rsidR="0518FBAA">
        <w:rPr>
          <w:b w:val="1"/>
          <w:bCs w:val="1"/>
          <w:u w:val="single"/>
        </w:rPr>
        <w:t>.</w:t>
      </w:r>
      <w:commentRangeEnd w:id="1418027119"/>
      <w:r>
        <w:rPr>
          <w:rStyle w:val="CommentReference"/>
        </w:rPr>
        <w:commentReference w:id="1418027119"/>
      </w:r>
      <w:r w:rsidRPr="556462DB" w:rsidR="0FFDC198">
        <w:rPr>
          <w:b w:val="1"/>
          <w:bCs w:val="1"/>
          <w:u w:val="single"/>
        </w:rPr>
        <w:t xml:space="preserve"> </w:t>
      </w:r>
      <w:r w:rsidR="09CC954B">
        <w:rPr/>
        <w:t>F</w:t>
      </w:r>
      <w:r w:rsidR="0FFDC198">
        <w:rPr/>
        <w:t xml:space="preserve">erramentas </w:t>
      </w:r>
      <w:r w:rsidR="0FFDC198">
        <w:rPr/>
        <w:t>que permitem agendar consultas,</w:t>
      </w:r>
      <w:r w:rsidR="4FE41649">
        <w:rPr/>
        <w:t xml:space="preserve"> </w:t>
      </w:r>
      <w:r w:rsidR="0349FD4F">
        <w:rPr/>
        <w:t>monitoramentos de sinais vitais e exames</w:t>
      </w:r>
      <w:r w:rsidR="0FFDC198">
        <w:rPr/>
        <w:t xml:space="preserve">, receber orientações de saúde personalizadas e acessar seus próprios dados de saúde de forma segura e prática. </w:t>
      </w:r>
      <w:r w:rsidR="129FE8A6">
        <w:rPr/>
        <w:t>Como exemplo des</w:t>
      </w:r>
      <w:r w:rsidR="129FE8A6">
        <w:rPr/>
        <w:t xml:space="preserve">sa iniciativa </w:t>
      </w:r>
      <w:r w:rsidR="46EC1048">
        <w:rPr/>
        <w:t xml:space="preserve">o Ministério da Saúde criou o </w:t>
      </w:r>
      <w:r w:rsidR="0FFDC198">
        <w:rPr/>
        <w:t xml:space="preserve">aplicativo </w:t>
      </w:r>
      <w:r w:rsidR="03260726">
        <w:rPr/>
        <w:t>“</w:t>
      </w:r>
      <w:r w:rsidR="0FFDC198">
        <w:rPr/>
        <w:t>Meu</w:t>
      </w:r>
      <w:r w:rsidR="0FFDC198">
        <w:rPr/>
        <w:t xml:space="preserve"> SUS Digital</w:t>
      </w:r>
      <w:r w:rsidR="7007C7A0">
        <w:rPr/>
        <w:t>”</w:t>
      </w:r>
      <w:r w:rsidR="24BF18EA">
        <w:rPr/>
        <w:t xml:space="preserve"> (</w:t>
      </w:r>
      <w:r w:rsidRPr="556462DB" w:rsidR="24BF18EA">
        <w:rPr>
          <w:highlight w:val="yellow"/>
        </w:rPr>
        <w:t>colocar aqui qual seção ele estará</w:t>
      </w:r>
      <w:r w:rsidR="24BF18EA">
        <w:rPr/>
        <w:t>)</w:t>
      </w:r>
      <w:r w:rsidR="0FFDC198">
        <w:rPr/>
        <w:t xml:space="preserve">, </w:t>
      </w:r>
      <w:r w:rsidR="0FFDC198">
        <w:rPr/>
        <w:t xml:space="preserve">que coloca </w:t>
      </w:r>
      <w:r w:rsidR="1B1A5ADF">
        <w:rPr/>
        <w:t>o</w:t>
      </w:r>
      <w:r w:rsidR="0FFDC198">
        <w:rPr/>
        <w:t xml:space="preserve"> histórico de saúde na palma da </w:t>
      </w:r>
      <w:r w:rsidR="0FFDC198">
        <w:rPr/>
        <w:t>mão</w:t>
      </w:r>
      <w:r w:rsidR="0FFDC198">
        <w:rPr/>
        <w:t xml:space="preserve">. </w:t>
      </w:r>
    </w:p>
    <w:p xmlns:wp14="http://schemas.microsoft.com/office/word/2010/wordml" w:rsidP="6ADD42E9" wp14:paraId="32B9C20A" wp14:textId="57A42863">
      <w:pPr>
        <w:pStyle w:val="ListParagraph"/>
        <w:numPr>
          <w:ilvl w:val="0"/>
          <w:numId w:val="5"/>
        </w:numPr>
        <w:jc w:val="both"/>
        <w:rPr>
          <w:sz w:val="24"/>
          <w:szCs w:val="24"/>
        </w:rPr>
      </w:pPr>
      <w:r w:rsidRPr="556462DB" w:rsidR="67234CDE">
        <w:rPr>
          <w:b w:val="1"/>
          <w:bCs w:val="1"/>
          <w:u w:val="single"/>
        </w:rPr>
        <w:t>Compartilhamento</w:t>
      </w:r>
      <w:r w:rsidRPr="556462DB" w:rsidR="67234CDE">
        <w:rPr>
          <w:b w:val="1"/>
          <w:bCs w:val="1"/>
          <w:u w:val="single"/>
        </w:rPr>
        <w:t xml:space="preserve"> de dados entre diferentes pontos da </w:t>
      </w:r>
      <w:r w:rsidRPr="556462DB" w:rsidR="46CA7BC6">
        <w:rPr>
          <w:b w:val="1"/>
          <w:bCs w:val="1"/>
          <w:u w:val="single"/>
        </w:rPr>
        <w:t>RAS</w:t>
      </w:r>
      <w:r w:rsidRPr="556462DB" w:rsidR="1931F0F3">
        <w:rPr>
          <w:b w:val="1"/>
          <w:bCs w:val="1"/>
          <w:u w:val="single"/>
        </w:rPr>
        <w:t>.</w:t>
      </w:r>
      <w:r w:rsidR="67234CDE">
        <w:rPr/>
        <w:t xml:space="preserve"> </w:t>
      </w:r>
      <w:r w:rsidR="0FFDC198">
        <w:rPr/>
        <w:t xml:space="preserve">A interoperabilidade de dados permite que diferentes </w:t>
      </w:r>
      <w:r w:rsidR="1D2B0F11">
        <w:rPr/>
        <w:t>sistemas (</w:t>
      </w:r>
      <w:r w:rsidRPr="556462DB" w:rsidR="44DBF777">
        <w:rPr>
          <w:i w:val="1"/>
          <w:iCs w:val="1"/>
        </w:rPr>
        <w:t>softwares</w:t>
      </w:r>
      <w:r w:rsidRPr="556462DB" w:rsidR="22BF83B6">
        <w:rPr>
          <w:i w:val="1"/>
          <w:iCs w:val="1"/>
        </w:rPr>
        <w:t>)</w:t>
      </w:r>
      <w:r w:rsidRPr="556462DB" w:rsidR="44DBF777">
        <w:rPr>
          <w:i w:val="1"/>
          <w:iCs w:val="1"/>
        </w:rPr>
        <w:t>,</w:t>
      </w:r>
      <w:r w:rsidR="36A56D3B">
        <w:rPr/>
        <w:t xml:space="preserve"> até mesmo de municípios </w:t>
      </w:r>
      <w:r w:rsidR="4E2DC04C">
        <w:rPr/>
        <w:t xml:space="preserve">diferentes </w:t>
      </w:r>
      <w:r w:rsidR="0FFDC198">
        <w:rPr/>
        <w:t>compartilhem informações de forma segura e padronizada. A Rede Nacional de Dados em Saúde (RNDS) é a infraestrutura que viabiliza essa comunicação</w:t>
      </w:r>
      <w:r w:rsidR="0FFDC198">
        <w:rPr/>
        <w:t xml:space="preserve">, garantindo que </w:t>
      </w:r>
      <w:r w:rsidR="4EDCA01B">
        <w:rPr/>
        <w:t>o dado certo</w:t>
      </w:r>
      <w:r w:rsidR="0FFDC198">
        <w:rPr/>
        <w:t xml:space="preserve"> chegue ao profissional certo</w:t>
      </w:r>
      <w:r w:rsidR="4D3B2900">
        <w:rPr/>
        <w:t>,</w:t>
      </w:r>
      <w:r w:rsidR="0FFDC198">
        <w:rPr/>
        <w:t xml:space="preserve"> no momento certo, otimizando o cuidado</w:t>
      </w:r>
      <w:r w:rsidR="6C4CB171">
        <w:rPr/>
        <w:t>.</w:t>
      </w:r>
      <w:r w:rsidR="0FFDC198">
        <w:rPr/>
        <w:t xml:space="preserve"> </w:t>
      </w:r>
      <w:r w:rsidR="0FFDC198">
        <w:rPr/>
        <w:t xml:space="preserve"> </w:t>
      </w:r>
    </w:p>
    <w:p w:rsidR="53E0BA3B" w:rsidP="556462DB" w:rsidRDefault="53E0BA3B" w14:paraId="29AFDE6B" w14:textId="2128F7A8">
      <w:pPr>
        <w:pStyle w:val="ListParagraph"/>
        <w:numPr>
          <w:ilvl w:val="0"/>
          <w:numId w:val="5"/>
        </w:numPr>
        <w:jc w:val="both"/>
        <w:rPr>
          <w:b w:val="0"/>
          <w:bCs w:val="0"/>
          <w:sz w:val="24"/>
          <w:szCs w:val="24"/>
          <w:u w:val="none"/>
        </w:rPr>
      </w:pPr>
      <w:r w:rsidRPr="556462DB" w:rsidR="53E0BA3B">
        <w:rPr>
          <w:b w:val="1"/>
          <w:bCs w:val="1"/>
          <w:sz w:val="24"/>
          <w:szCs w:val="24"/>
          <w:u w:val="single"/>
        </w:rPr>
        <w:t xml:space="preserve">Telessaúde. </w:t>
      </w:r>
      <w:r w:rsidRPr="556462DB" w:rsidR="73B97A7A">
        <w:rPr>
          <w:b w:val="0"/>
          <w:bCs w:val="0"/>
          <w:sz w:val="24"/>
          <w:szCs w:val="24"/>
          <w:u w:val="none"/>
        </w:rPr>
        <w:t xml:space="preserve">O </w:t>
      </w:r>
      <w:r w:rsidRPr="556462DB" w:rsidR="53E0BA3B">
        <w:rPr>
          <w:b w:val="0"/>
          <w:bCs w:val="0"/>
          <w:sz w:val="24"/>
          <w:szCs w:val="24"/>
          <w:u w:val="none"/>
        </w:rPr>
        <w:t>Programa Telessaúde Brasil Redes</w:t>
      </w:r>
      <w:r w:rsidRPr="556462DB" w:rsidR="0E9434EA">
        <w:rPr>
          <w:b w:val="0"/>
          <w:bCs w:val="0"/>
          <w:sz w:val="24"/>
          <w:szCs w:val="24"/>
          <w:u w:val="none"/>
        </w:rPr>
        <w:t xml:space="preserve"> foi o programa pioneiro e responsável por utilizar as TIC e oferecer o t</w:t>
      </w:r>
      <w:r w:rsidRPr="556462DB" w:rsidR="267998EE">
        <w:rPr>
          <w:b w:val="0"/>
          <w:bCs w:val="0"/>
          <w:sz w:val="24"/>
          <w:szCs w:val="24"/>
          <w:u w:val="none"/>
        </w:rPr>
        <w:t>eleatendimento, como telediagnóstico, teleconsulta e teleconsultoria, por exemplo.</w:t>
      </w:r>
    </w:p>
    <w:p w:rsidR="1DA908EE" w:rsidP="556462DB" w:rsidRDefault="1DA908EE" w14:paraId="2CB82D4D" w14:textId="25BC3E3B">
      <w:pPr>
        <w:pStyle w:val="ListParagraph"/>
        <w:numPr>
          <w:ilvl w:val="0"/>
          <w:numId w:val="5"/>
        </w:numPr>
        <w:jc w:val="both"/>
        <w:rPr>
          <w:b w:val="0"/>
          <w:bCs w:val="0"/>
          <w:sz w:val="24"/>
          <w:szCs w:val="24"/>
          <w:u w:val="none"/>
        </w:rPr>
      </w:pPr>
      <w:r w:rsidRPr="556462DB" w:rsidR="1DA908EE">
        <w:rPr>
          <w:b w:val="1"/>
          <w:bCs w:val="1"/>
          <w:sz w:val="24"/>
          <w:szCs w:val="24"/>
          <w:u w:val="single"/>
        </w:rPr>
        <w:t xml:space="preserve">Integração de bases de dados. </w:t>
      </w:r>
      <w:r w:rsidRPr="556462DB" w:rsidR="1DA908EE">
        <w:rPr>
          <w:b w:val="0"/>
          <w:bCs w:val="0"/>
          <w:sz w:val="24"/>
          <w:szCs w:val="24"/>
          <w:u w:val="none"/>
        </w:rPr>
        <w:t>Integração das bases de dados dos sistemas de informação em saúde (SI</w:t>
      </w:r>
      <w:r w:rsidRPr="556462DB" w:rsidR="62ED2178">
        <w:rPr>
          <w:b w:val="0"/>
          <w:bCs w:val="0"/>
          <w:sz w:val="24"/>
          <w:szCs w:val="24"/>
          <w:u w:val="none"/>
        </w:rPr>
        <w:t>S) para fornecer dados para acompanhamento de casos de doenças, evoluções de surtos/epidemias, tendê</w:t>
      </w:r>
      <w:r w:rsidRPr="556462DB" w:rsidR="100B478C">
        <w:rPr>
          <w:b w:val="0"/>
          <w:bCs w:val="0"/>
          <w:sz w:val="24"/>
          <w:szCs w:val="24"/>
          <w:u w:val="none"/>
        </w:rPr>
        <w:t xml:space="preserve">ncias de casos, com a elaboração de painéis para subsidiar a tomada de decisão. </w:t>
      </w:r>
    </w:p>
    <w:p xmlns:wp14="http://schemas.microsoft.com/office/word/2010/wordml" w:rsidP="6ADD42E9" wp14:paraId="326ADBFB" wp14:textId="46563807">
      <w:pPr>
        <w:pStyle w:val="Normal"/>
        <w:suppressLineNumbers w:val="0"/>
        <w:bidi w:val="0"/>
        <w:jc w:val="both"/>
        <w:rPr>
          <w:b w:val="0"/>
          <w:bCs w:val="0"/>
          <w:sz w:val="24"/>
          <w:szCs w:val="24"/>
        </w:rPr>
      </w:pPr>
      <w:r w:rsidRPr="556462DB" w:rsidR="100B478C">
        <w:rPr>
          <w:b w:val="0"/>
          <w:bCs w:val="0"/>
          <w:sz w:val="24"/>
          <w:szCs w:val="24"/>
        </w:rPr>
        <w:t>Esses</w:t>
      </w:r>
      <w:r w:rsidRPr="556462DB" w:rsidR="3C431796">
        <w:rPr>
          <w:b w:val="0"/>
          <w:bCs w:val="0"/>
          <w:sz w:val="24"/>
          <w:szCs w:val="24"/>
        </w:rPr>
        <w:t xml:space="preserve"> exemplos são iniciativas disponíveis n</w:t>
      </w:r>
      <w:r w:rsidRPr="556462DB" w:rsidR="223292DE">
        <w:rPr>
          <w:b w:val="0"/>
          <w:bCs w:val="0"/>
          <w:sz w:val="24"/>
          <w:szCs w:val="24"/>
        </w:rPr>
        <w:t>a rede pública de saúde,</w:t>
      </w:r>
      <w:r w:rsidRPr="556462DB" w:rsidR="1B14A33F">
        <w:rPr>
          <w:b w:val="0"/>
          <w:bCs w:val="0"/>
          <w:sz w:val="24"/>
          <w:szCs w:val="24"/>
        </w:rPr>
        <w:t xml:space="preserve"> </w:t>
      </w:r>
      <w:r w:rsidRPr="556462DB" w:rsidR="1B14A33F">
        <w:rPr>
          <w:b w:val="0"/>
          <w:bCs w:val="0"/>
          <w:sz w:val="24"/>
          <w:szCs w:val="24"/>
        </w:rPr>
        <w:t xml:space="preserve">os municípios e estabelecimentos </w:t>
      </w:r>
      <w:r w:rsidRPr="556462DB" w:rsidR="50FCB97E">
        <w:rPr>
          <w:b w:val="0"/>
          <w:bCs w:val="0"/>
          <w:sz w:val="24"/>
          <w:szCs w:val="24"/>
        </w:rPr>
        <w:t xml:space="preserve">de saúde </w:t>
      </w:r>
      <w:r w:rsidRPr="556462DB" w:rsidR="1B14A33F">
        <w:rPr>
          <w:b w:val="0"/>
          <w:bCs w:val="0"/>
          <w:sz w:val="24"/>
          <w:szCs w:val="24"/>
        </w:rPr>
        <w:t>podem utiliz</w:t>
      </w:r>
      <w:r w:rsidRPr="556462DB" w:rsidR="5FE81162">
        <w:rPr>
          <w:b w:val="0"/>
          <w:bCs w:val="0"/>
          <w:sz w:val="24"/>
          <w:szCs w:val="24"/>
        </w:rPr>
        <w:t>á-las</w:t>
      </w:r>
      <w:r w:rsidRPr="556462DB" w:rsidR="1B14A33F">
        <w:rPr>
          <w:b w:val="0"/>
          <w:bCs w:val="0"/>
          <w:sz w:val="24"/>
          <w:szCs w:val="24"/>
        </w:rPr>
        <w:t>, para transformar o cuidado, tornando o usuário protagonista do cuidado,</w:t>
      </w:r>
      <w:r w:rsidRPr="556462DB" w:rsidR="4486F617">
        <w:rPr>
          <w:b w:val="0"/>
          <w:bCs w:val="0"/>
          <w:sz w:val="24"/>
          <w:szCs w:val="24"/>
        </w:rPr>
        <w:t xml:space="preserve"> de modo</w:t>
      </w:r>
      <w:r w:rsidRPr="556462DB" w:rsidR="1B14A33F">
        <w:rPr>
          <w:b w:val="0"/>
          <w:bCs w:val="0"/>
          <w:sz w:val="24"/>
          <w:szCs w:val="24"/>
        </w:rPr>
        <w:t xml:space="preserve"> </w:t>
      </w:r>
      <w:r w:rsidRPr="556462DB" w:rsidR="1B14A33F">
        <w:rPr>
          <w:b w:val="0"/>
          <w:bCs w:val="0"/>
          <w:sz w:val="24"/>
          <w:szCs w:val="24"/>
        </w:rPr>
        <w:t>seguro e centrado nas necessidades.</w:t>
      </w:r>
    </w:p>
    <w:p xmlns:wp14="http://schemas.microsoft.com/office/word/2010/wordml" w:rsidP="6ADD42E9" wp14:paraId="157BCB95" wp14:textId="58C0E940">
      <w:pPr>
        <w:pStyle w:val="Normal"/>
        <w:jc w:val="both"/>
      </w:pPr>
    </w:p>
    <w:p xmlns:wp14="http://schemas.microsoft.com/office/word/2010/wordml" w:rsidP="6ADD42E9" wp14:paraId="5E308887" wp14:textId="06AE2906">
      <w:pPr>
        <w:pStyle w:val="Normal"/>
        <w:jc w:val="both"/>
        <w:rPr>
          <w:b w:val="1"/>
          <w:bCs w:val="1"/>
        </w:rPr>
      </w:pPr>
      <w:commentRangeStart w:id="746427530"/>
      <w:r w:rsidR="0FFDC198">
        <w:rPr/>
        <w:t xml:space="preserve"> </w:t>
      </w:r>
      <w:r w:rsidRPr="556462DB" w:rsidR="40B5667B">
        <w:rPr>
          <w:b w:val="1"/>
          <w:bCs w:val="1"/>
        </w:rPr>
        <w:t>1.</w:t>
      </w:r>
      <w:r w:rsidRPr="556462DB" w:rsidR="2D99437A">
        <w:rPr>
          <w:b w:val="1"/>
          <w:bCs w:val="1"/>
        </w:rPr>
        <w:t>3.</w:t>
      </w:r>
      <w:r w:rsidRPr="556462DB" w:rsidR="3FABA736">
        <w:rPr>
          <w:b w:val="1"/>
          <w:bCs w:val="1"/>
        </w:rPr>
        <w:t xml:space="preserve"> </w:t>
      </w:r>
      <w:commentRangeStart w:id="2104825333"/>
      <w:r w:rsidRPr="556462DB" w:rsidR="0FFDC198">
        <w:rPr>
          <w:b w:val="1"/>
          <w:bCs w:val="1"/>
        </w:rPr>
        <w:t>P</w:t>
      </w:r>
      <w:r w:rsidRPr="556462DB" w:rsidR="0FFDC198">
        <w:rPr>
          <w:b w:val="1"/>
          <w:bCs w:val="1"/>
        </w:rPr>
        <w:t xml:space="preserve">or </w:t>
      </w:r>
      <w:r w:rsidRPr="556462DB" w:rsidR="130A83F5">
        <w:rPr>
          <w:b w:val="1"/>
          <w:bCs w:val="1"/>
        </w:rPr>
        <w:t>q</w:t>
      </w:r>
      <w:r w:rsidRPr="556462DB" w:rsidR="0FFDC198">
        <w:rPr>
          <w:b w:val="1"/>
          <w:bCs w:val="1"/>
        </w:rPr>
        <w:t xml:space="preserve">ue a Saúde Digital é </w:t>
      </w:r>
      <w:r w:rsidRPr="556462DB" w:rsidR="7714C858">
        <w:rPr>
          <w:b w:val="1"/>
          <w:bCs w:val="1"/>
        </w:rPr>
        <w:t>e</w:t>
      </w:r>
      <w:r w:rsidRPr="556462DB" w:rsidR="0FFDC198">
        <w:rPr>
          <w:b w:val="1"/>
          <w:bCs w:val="1"/>
        </w:rPr>
        <w:t xml:space="preserve">ssencial para o </w:t>
      </w:r>
      <w:r w:rsidRPr="556462DB" w:rsidR="3EF0491C">
        <w:rPr>
          <w:b w:val="1"/>
          <w:bCs w:val="1"/>
        </w:rPr>
        <w:t>s</w:t>
      </w:r>
      <w:r w:rsidRPr="556462DB" w:rsidR="0FFDC198">
        <w:rPr>
          <w:b w:val="1"/>
          <w:bCs w:val="1"/>
          <w:rPrChange w:author="Nilcilene de Oliveira" w:date="2025-07-07T16:19:22.829Z" w:id="1954640874"/>
        </w:rPr>
        <w:t xml:space="preserve">eu </w:t>
      </w:r>
      <w:r w:rsidRPr="556462DB" w:rsidR="5C92C784">
        <w:rPr>
          <w:b w:val="1"/>
          <w:bCs w:val="1"/>
        </w:rPr>
        <w:t>m</w:t>
      </w:r>
      <w:r w:rsidRPr="556462DB" w:rsidR="0FFDC198">
        <w:rPr>
          <w:b w:val="1"/>
          <w:bCs w:val="1"/>
        </w:rPr>
        <w:t xml:space="preserve">unicípio? </w:t>
      </w:r>
      <w:commentRangeStart w:id="1876943305"/>
      <w:commentRangeStart w:id="559419877"/>
      <w:commentRangeEnd w:id="1876943305"/>
      <w:r>
        <w:rPr>
          <w:rStyle w:val="CommentReference"/>
        </w:rPr>
        <w:commentReference w:id="1876943305"/>
      </w:r>
      <w:commentRangeEnd w:id="559419877"/>
      <w:r>
        <w:rPr>
          <w:rStyle w:val="CommentReference"/>
        </w:rPr>
        <w:commentReference w:id="559419877"/>
      </w:r>
      <w:commentRangeEnd w:id="746427530"/>
      <w:r>
        <w:rPr>
          <w:rStyle w:val="CommentReference"/>
        </w:rPr>
        <w:commentReference w:id="746427530"/>
      </w:r>
      <w:commentRangeEnd w:id="2104825333"/>
      <w:r>
        <w:rPr>
          <w:rStyle w:val="CommentReference"/>
        </w:rPr>
        <w:commentReference w:id="2104825333"/>
      </w:r>
    </w:p>
    <w:p xmlns:wp14="http://schemas.microsoft.com/office/word/2010/wordml" w:rsidP="556462DB" wp14:paraId="31DF1195" wp14:textId="1701064A">
      <w:pPr>
        <w:pStyle w:val="Normal"/>
        <w:jc w:val="both"/>
        <w:rPr>
          <w:b w:val="0"/>
          <w:bCs w:val="0"/>
        </w:rPr>
      </w:pPr>
      <w:r w:rsidR="359A8E6C">
        <w:rPr>
          <w:b w:val="0"/>
          <w:bCs w:val="0"/>
        </w:rPr>
        <w:t>Sugestão de novo título, conforme pedido do J</w:t>
      </w:r>
      <w:r w:rsidR="359A8E6C">
        <w:rPr>
          <w:b w:val="0"/>
          <w:bCs w:val="0"/>
        </w:rPr>
        <w:t>onathan, para ser algo mais chamativo: Descubra o por</w:t>
      </w:r>
      <w:r w:rsidR="359A8E6C">
        <w:rPr>
          <w:b w:val="0"/>
          <w:bCs w:val="0"/>
        </w:rPr>
        <w:t>quê a Saúde Digital é a chave para transformar o seu município</w:t>
      </w:r>
    </w:p>
    <w:p xmlns:wp14="http://schemas.microsoft.com/office/word/2010/wordml" w:rsidP="556462DB" wp14:paraId="2CBA49C5" wp14:textId="21439637">
      <w:pPr>
        <w:pStyle w:val="Normal"/>
        <w:jc w:val="both"/>
        <w:rPr>
          <w:b w:val="0"/>
          <w:bCs w:val="0"/>
        </w:rPr>
      </w:pPr>
    </w:p>
    <w:p xmlns:wp14="http://schemas.microsoft.com/office/word/2010/wordml" w:rsidP="556462DB" wp14:paraId="7DA4F0AA" wp14:textId="267DC2F5">
      <w:pPr>
        <w:pStyle w:val="Normal"/>
        <w:suppressLineNumbers w:val="0"/>
        <w:bidi w:val="0"/>
        <w:spacing w:before="240" w:beforeAutospacing="off" w:after="240" w:afterAutospacing="off"/>
        <w:jc w:val="both"/>
        <w:rPr>
          <w:rFonts w:ascii="Aptos" w:hAnsi="Aptos" w:eastAsia="Aptos" w:cs="Aptos"/>
          <w:noProof w:val="0"/>
          <w:sz w:val="24"/>
          <w:szCs w:val="24"/>
          <w:lang w:val="pt-BR"/>
        </w:rPr>
      </w:pPr>
      <w:r w:rsidR="6E119B9A">
        <w:rPr>
          <w:b w:val="0"/>
          <w:bCs w:val="0"/>
        </w:rPr>
        <w:t xml:space="preserve">A transformação digital na saúde </w:t>
      </w:r>
      <w:r w:rsidR="3136C03B">
        <w:rPr>
          <w:b w:val="0"/>
          <w:bCs w:val="0"/>
        </w:rPr>
        <w:t>vai de encontro com a evolução industrial,</w:t>
      </w:r>
      <w:r w:rsidR="76E14B60">
        <w:rPr>
          <w:b w:val="0"/>
          <w:bCs w:val="0"/>
        </w:rPr>
        <w:t xml:space="preserve"> desde</w:t>
      </w:r>
      <w:r w:rsidR="76E14B60">
        <w:rPr>
          <w:b w:val="0"/>
          <w:bCs w:val="0"/>
        </w:rPr>
        <w:t xml:space="preserve"> a produção de equipamentos médicos, até a</w:t>
      </w:r>
      <w:r w:rsidR="6F7247A8">
        <w:rPr>
          <w:b w:val="0"/>
          <w:bCs w:val="0"/>
        </w:rPr>
        <w:t xml:space="preserve"> in</w:t>
      </w:r>
      <w:r w:rsidR="6F7247A8">
        <w:rPr>
          <w:b w:val="0"/>
          <w:bCs w:val="0"/>
        </w:rPr>
        <w:t xml:space="preserve">clusão de tecnologias avançadas como o IoT, IA e </w:t>
      </w:r>
      <w:r w:rsidRPr="556462DB" w:rsidR="6F7247A8">
        <w:rPr>
          <w:b w:val="0"/>
          <w:bCs w:val="0"/>
          <w:i w:val="1"/>
          <w:iCs w:val="1"/>
        </w:rPr>
        <w:t>big data</w:t>
      </w:r>
      <w:r w:rsidR="6F7247A8">
        <w:rPr>
          <w:b w:val="0"/>
          <w:bCs w:val="0"/>
        </w:rPr>
        <w:t xml:space="preserve"> na Indústria 4.0.</w:t>
      </w:r>
      <w:r w:rsidR="2CA76523">
        <w:rPr>
          <w:b w:val="0"/>
          <w:bCs w:val="0"/>
        </w:rPr>
        <w:t xml:space="preserve"> Tais tecnologias avançadas são marcada</w:t>
      </w:r>
      <w:r w:rsidR="2CA76523">
        <w:rPr>
          <w:b w:val="0"/>
          <w:bCs w:val="0"/>
        </w:rPr>
        <w:t>s</w:t>
      </w:r>
      <w:r w:rsidR="2CA76523">
        <w:rPr>
          <w:b w:val="0"/>
          <w:bCs w:val="0"/>
        </w:rPr>
        <w:t xml:space="preserve"> p</w:t>
      </w:r>
      <w:r w:rsidR="2CA76523">
        <w:rPr>
          <w:b w:val="0"/>
          <w:bCs w:val="0"/>
        </w:rPr>
        <w:t xml:space="preserve">or </w:t>
      </w:r>
      <w:r w:rsidR="2CA76523">
        <w:rPr>
          <w:b w:val="0"/>
          <w:bCs w:val="0"/>
        </w:rPr>
        <w:t>torna</w:t>
      </w:r>
      <w:r w:rsidR="2CA76523">
        <w:rPr>
          <w:b w:val="0"/>
          <w:bCs w:val="0"/>
        </w:rPr>
        <w:t>r</w:t>
      </w:r>
      <w:r w:rsidR="2CA76523">
        <w:rPr>
          <w:b w:val="0"/>
          <w:bCs w:val="0"/>
        </w:rPr>
        <w:t xml:space="preserve"> o cuidado à saúde mais personalizado e rápido.</w:t>
      </w:r>
      <w:r w:rsidR="40A2F0CF">
        <w:rPr>
          <w:b w:val="0"/>
          <w:bCs w:val="0"/>
        </w:rPr>
        <w:t xml:space="preserve"> Além disso, a saúde digital moderniza a assistência </w:t>
      </w:r>
      <w:r w:rsidR="40A2F0CF">
        <w:rPr>
          <w:b w:val="0"/>
          <w:bCs w:val="0"/>
        </w:rPr>
        <w:t xml:space="preserve">com telessaúde, monitoramento remoto, registros eletrônicos de saúde e análise de </w:t>
      </w:r>
      <w:r w:rsidRPr="556462DB" w:rsidR="40A2F0CF">
        <w:rPr>
          <w:b w:val="0"/>
          <w:bCs w:val="0"/>
          <w:i w:val="1"/>
          <w:iCs w:val="1"/>
        </w:rPr>
        <w:t>big data</w:t>
      </w:r>
      <w:r w:rsidR="2CA76523">
        <w:rPr>
          <w:b w:val="0"/>
          <w:bCs w:val="0"/>
        </w:rPr>
        <w:t xml:space="preserve"> (</w:t>
      </w:r>
      <w:r w:rsidRPr="556462DB" w:rsidR="4772BEEC">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ROTZSCH, 2024</w:t>
      </w:r>
      <w:r w:rsidRPr="556462DB" w:rsidR="27647E85">
        <w:rPr>
          <w:rFonts w:ascii="Aptos" w:hAnsi="Aptos" w:eastAsia="Aptos" w:cs="Aptos"/>
          <w:noProof w:val="0"/>
          <w:sz w:val="24"/>
          <w:szCs w:val="24"/>
          <w:lang w:val="pt-BR"/>
        </w:rPr>
        <w:t>)</w:t>
      </w:r>
      <w:r w:rsidRPr="556462DB" w:rsidR="6F1B9E5B">
        <w:rPr>
          <w:rFonts w:ascii="Aptos" w:hAnsi="Aptos" w:eastAsia="Aptos" w:cs="Aptos"/>
          <w:noProof w:val="0"/>
          <w:sz w:val="24"/>
          <w:szCs w:val="24"/>
          <w:lang w:val="pt-BR"/>
        </w:rPr>
        <w:t>.</w:t>
      </w:r>
    </w:p>
    <w:p xmlns:wp14="http://schemas.microsoft.com/office/word/2010/wordml" w:rsidP="556462DB" wp14:paraId="44489CD7" wp14:textId="60732C34">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0767DA4D">
        <w:rPr>
          <w:b w:val="0"/>
          <w:bCs w:val="0"/>
        </w:rPr>
        <w:t>A</w:t>
      </w:r>
      <w:r w:rsidR="521E79F1">
        <w:rPr>
          <w:b w:val="0"/>
          <w:bCs w:val="0"/>
        </w:rPr>
        <w:t xml:space="preserve"> Organização Pan-Americana de Saúde (OPAS)</w:t>
      </w:r>
      <w:r w:rsidR="2B07C9EC">
        <w:rPr>
          <w:b w:val="0"/>
          <w:bCs w:val="0"/>
        </w:rPr>
        <w:t xml:space="preserve"> publicou em 2024 o relatório final sobre o Plano de ação para o fortalecimento dos sistemas de informação para a saúde 2019–2023. </w:t>
      </w:r>
      <w:commentRangeStart w:id="1182857852"/>
      <w:r w:rsidR="2B07C9EC">
        <w:rPr>
          <w:b w:val="0"/>
          <w:bCs w:val="0"/>
        </w:rPr>
        <w:t>Esse</w:t>
      </w:r>
      <w:commentRangeEnd w:id="1182857852"/>
      <w:r>
        <w:rPr>
          <w:rStyle w:val="CommentReference"/>
        </w:rPr>
        <w:commentReference w:id="1182857852"/>
      </w:r>
      <w:r w:rsidR="2B07C9EC">
        <w:rPr>
          <w:b w:val="0"/>
          <w:bCs w:val="0"/>
        </w:rPr>
        <w:t xml:space="preserve"> relatório teve como objetivo analisar as </w:t>
      </w:r>
      <w:r w:rsidR="5D7739B1">
        <w:rPr>
          <w:b w:val="0"/>
          <w:bCs w:val="0"/>
        </w:rPr>
        <w:t xml:space="preserve">ações implementadas e </w:t>
      </w:r>
      <w:r w:rsidR="2B07C9EC">
        <w:rPr>
          <w:b w:val="0"/>
          <w:bCs w:val="0"/>
        </w:rPr>
        <w:t xml:space="preserve">as dificuldades enfrentadas ao longo dos quatro anos de </w:t>
      </w:r>
      <w:r w:rsidR="06371652">
        <w:rPr>
          <w:b w:val="0"/>
          <w:bCs w:val="0"/>
        </w:rPr>
        <w:t>execução</w:t>
      </w:r>
      <w:r w:rsidR="2B07C9EC">
        <w:rPr>
          <w:b w:val="0"/>
          <w:bCs w:val="0"/>
        </w:rPr>
        <w:t>.</w:t>
      </w:r>
      <w:r w:rsidR="36429608">
        <w:rPr>
          <w:b w:val="0"/>
          <w:bCs w:val="0"/>
        </w:rPr>
        <w:t xml:space="preserve"> As metas e os indicadores estão organizados em quatro linhas de ação estratégica: g</w:t>
      </w:r>
      <w:r w:rsidRPr="556462DB" w:rsidR="600E4CCE">
        <w:rPr>
          <w:rFonts w:ascii="Aptos" w:hAnsi="Aptos" w:eastAsia="Aptos" w:cs="Aptos"/>
          <w:noProof w:val="0"/>
          <w:sz w:val="24"/>
          <w:szCs w:val="24"/>
          <w:lang w:val="pt-BR"/>
        </w:rPr>
        <w:t xml:space="preserve">estão e governança dos sistemas de informação; </w:t>
      </w:r>
      <w:r w:rsidRPr="556462DB" w:rsidR="17FB2A2D">
        <w:rPr>
          <w:rFonts w:ascii="Aptos" w:hAnsi="Aptos" w:eastAsia="Aptos" w:cs="Aptos"/>
          <w:noProof w:val="0"/>
          <w:sz w:val="24"/>
          <w:szCs w:val="24"/>
          <w:lang w:val="pt-BR"/>
        </w:rPr>
        <w:t>g</w:t>
      </w:r>
      <w:r w:rsidRPr="556462DB" w:rsidR="600E4CCE">
        <w:rPr>
          <w:rFonts w:ascii="Aptos" w:hAnsi="Aptos" w:eastAsia="Aptos" w:cs="Aptos"/>
          <w:noProof w:val="0"/>
          <w:sz w:val="24"/>
          <w:szCs w:val="24"/>
          <w:lang w:val="pt-BR"/>
        </w:rPr>
        <w:t xml:space="preserve">estão de dados e tecnologias de informação; </w:t>
      </w:r>
      <w:r w:rsidRPr="556462DB" w:rsidR="0D046009">
        <w:rPr>
          <w:rFonts w:ascii="Aptos" w:hAnsi="Aptos" w:eastAsia="Aptos" w:cs="Aptos"/>
          <w:noProof w:val="0"/>
          <w:sz w:val="24"/>
          <w:szCs w:val="24"/>
          <w:lang w:val="pt-BR"/>
        </w:rPr>
        <w:t>i</w:t>
      </w:r>
      <w:r w:rsidRPr="556462DB" w:rsidR="600E4CCE">
        <w:rPr>
          <w:rFonts w:ascii="Aptos" w:hAnsi="Aptos" w:eastAsia="Aptos" w:cs="Aptos"/>
          <w:noProof w:val="0"/>
          <w:sz w:val="24"/>
          <w:szCs w:val="24"/>
          <w:lang w:val="pt-BR"/>
        </w:rPr>
        <w:t xml:space="preserve">nformação e gestão do conhecimento; </w:t>
      </w:r>
      <w:r w:rsidRPr="556462DB" w:rsidR="07888598">
        <w:rPr>
          <w:rFonts w:ascii="Aptos" w:hAnsi="Aptos" w:eastAsia="Aptos" w:cs="Aptos"/>
          <w:noProof w:val="0"/>
          <w:sz w:val="24"/>
          <w:szCs w:val="24"/>
          <w:lang w:val="pt-BR"/>
        </w:rPr>
        <w:t>i</w:t>
      </w:r>
      <w:r w:rsidRPr="556462DB" w:rsidR="600E4CCE">
        <w:rPr>
          <w:rFonts w:ascii="Aptos" w:hAnsi="Aptos" w:eastAsia="Aptos" w:cs="Aptos"/>
          <w:noProof w:val="0"/>
          <w:sz w:val="24"/>
          <w:szCs w:val="24"/>
          <w:lang w:val="pt-BR"/>
        </w:rPr>
        <w:t>novação, integração e convergência</w:t>
      </w:r>
      <w:r w:rsidRPr="556462DB" w:rsidR="600E4CCE">
        <w:rPr>
          <w:rFonts w:ascii="Aptos" w:hAnsi="Aptos" w:eastAsia="Aptos" w:cs="Aptos"/>
          <w:noProof w:val="0"/>
          <w:sz w:val="24"/>
          <w:szCs w:val="24"/>
          <w:lang w:val="pt-BR"/>
        </w:rPr>
        <w:t>.</w:t>
      </w:r>
      <w:r w:rsidRPr="556462DB" w:rsidR="4457DD87">
        <w:rPr>
          <w:rFonts w:ascii="Aptos" w:hAnsi="Aptos" w:eastAsia="Aptos" w:cs="Aptos"/>
          <w:noProof w:val="0"/>
          <w:sz w:val="24"/>
          <w:szCs w:val="24"/>
          <w:lang w:val="pt-BR"/>
        </w:rPr>
        <w:t xml:space="preserve"> </w:t>
      </w:r>
      <w:r w:rsidRPr="556462DB" w:rsidR="2CDC9DFF">
        <w:rPr>
          <w:rFonts w:ascii="Aptos" w:hAnsi="Aptos" w:eastAsia="Aptos" w:cs="Aptos"/>
          <w:noProof w:val="0"/>
          <w:sz w:val="24"/>
          <w:szCs w:val="24"/>
          <w:lang w:val="pt-BR"/>
        </w:rPr>
        <w:t xml:space="preserve">Para atingir os objetivos propostos </w:t>
      </w:r>
      <w:r w:rsidRPr="556462DB" w:rsidR="254A985C">
        <w:rPr>
          <w:rFonts w:ascii="Aptos" w:hAnsi="Aptos" w:eastAsia="Aptos" w:cs="Aptos"/>
          <w:noProof w:val="0"/>
          <w:sz w:val="24"/>
          <w:szCs w:val="24"/>
          <w:lang w:val="pt-BR"/>
        </w:rPr>
        <w:t xml:space="preserve">é necessário garantir que </w:t>
      </w:r>
      <w:r w:rsidRPr="556462DB" w:rsidR="2CDC9DFF">
        <w:rPr>
          <w:rFonts w:ascii="Aptos" w:hAnsi="Aptos" w:eastAsia="Aptos" w:cs="Aptos"/>
          <w:noProof w:val="0"/>
          <w:sz w:val="24"/>
          <w:szCs w:val="24"/>
          <w:lang w:val="pt-BR"/>
        </w:rPr>
        <w:t>transformação digital d</w:t>
      </w:r>
      <w:r w:rsidRPr="556462DB" w:rsidR="03663810">
        <w:rPr>
          <w:rFonts w:ascii="Aptos" w:hAnsi="Aptos" w:eastAsia="Aptos" w:cs="Aptos"/>
          <w:noProof w:val="0"/>
          <w:sz w:val="24"/>
          <w:szCs w:val="24"/>
          <w:lang w:val="pt-BR"/>
        </w:rPr>
        <w:t>a</w:t>
      </w:r>
      <w:r w:rsidRPr="556462DB" w:rsidR="2CDC9DFF">
        <w:rPr>
          <w:rFonts w:ascii="Aptos" w:hAnsi="Aptos" w:eastAsia="Aptos" w:cs="Aptos"/>
          <w:noProof w:val="0"/>
          <w:sz w:val="24"/>
          <w:szCs w:val="24"/>
          <w:lang w:val="pt-BR"/>
        </w:rPr>
        <w:t xml:space="preserve"> saúde esteja </w:t>
      </w:r>
      <w:r w:rsidRPr="556462DB" w:rsidR="24F94ADA">
        <w:rPr>
          <w:rFonts w:ascii="Aptos" w:hAnsi="Aptos" w:eastAsia="Aptos" w:cs="Aptos"/>
          <w:noProof w:val="0"/>
          <w:sz w:val="24"/>
          <w:szCs w:val="24"/>
          <w:lang w:val="pt-BR"/>
        </w:rPr>
        <w:t xml:space="preserve">de encontro com as políticas </w:t>
      </w:r>
      <w:r w:rsidRPr="556462DB" w:rsidR="2CDC9DFF">
        <w:rPr>
          <w:rFonts w:ascii="Aptos" w:hAnsi="Aptos" w:eastAsia="Aptos" w:cs="Aptos"/>
          <w:noProof w:val="0"/>
          <w:sz w:val="24"/>
          <w:szCs w:val="24"/>
          <w:lang w:val="pt-BR"/>
        </w:rPr>
        <w:t>pública</w:t>
      </w:r>
      <w:r w:rsidRPr="556462DB" w:rsidR="76BF3314">
        <w:rPr>
          <w:rFonts w:ascii="Aptos" w:hAnsi="Aptos" w:eastAsia="Aptos" w:cs="Aptos"/>
          <w:noProof w:val="0"/>
          <w:sz w:val="24"/>
          <w:szCs w:val="24"/>
          <w:lang w:val="pt-BR"/>
        </w:rPr>
        <w:t>s</w:t>
      </w:r>
      <w:r w:rsidRPr="556462DB" w:rsidR="2CDC9DFF">
        <w:rPr>
          <w:rFonts w:ascii="Aptos" w:hAnsi="Aptos" w:eastAsia="Aptos" w:cs="Aptos"/>
          <w:noProof w:val="0"/>
          <w:sz w:val="24"/>
          <w:szCs w:val="24"/>
          <w:lang w:val="pt-BR"/>
        </w:rPr>
        <w:t xml:space="preserve"> para promover o acesso universal, </w:t>
      </w:r>
      <w:r w:rsidRPr="556462DB" w:rsidR="1EC610A3">
        <w:rPr>
          <w:rFonts w:ascii="Aptos" w:hAnsi="Aptos" w:eastAsia="Aptos" w:cs="Aptos"/>
          <w:noProof w:val="0"/>
          <w:sz w:val="24"/>
          <w:szCs w:val="24"/>
          <w:lang w:val="pt-BR"/>
        </w:rPr>
        <w:t xml:space="preserve">a equidade e </w:t>
      </w:r>
      <w:r w:rsidRPr="556462DB" w:rsidR="2CDC9DFF">
        <w:rPr>
          <w:rFonts w:ascii="Aptos" w:hAnsi="Aptos" w:eastAsia="Aptos" w:cs="Aptos"/>
          <w:noProof w:val="0"/>
          <w:sz w:val="24"/>
          <w:szCs w:val="24"/>
          <w:lang w:val="pt-BR"/>
        </w:rPr>
        <w:t xml:space="preserve">melhorar </w:t>
      </w:r>
      <w:r w:rsidRPr="556462DB" w:rsidR="17615E65">
        <w:rPr>
          <w:rFonts w:ascii="Aptos" w:hAnsi="Aptos" w:eastAsia="Aptos" w:cs="Aptos"/>
          <w:noProof w:val="0"/>
          <w:sz w:val="24"/>
          <w:szCs w:val="24"/>
          <w:lang w:val="pt-BR"/>
        </w:rPr>
        <w:t>a qualidade d</w:t>
      </w:r>
      <w:r w:rsidRPr="556462DB" w:rsidR="2CDC9DFF">
        <w:rPr>
          <w:rFonts w:ascii="Aptos" w:hAnsi="Aptos" w:eastAsia="Aptos" w:cs="Aptos"/>
          <w:noProof w:val="0"/>
          <w:sz w:val="24"/>
          <w:szCs w:val="24"/>
          <w:lang w:val="pt-BR"/>
        </w:rPr>
        <w:t xml:space="preserve">os serviços </w:t>
      </w:r>
      <w:r w:rsidRPr="556462DB" w:rsidR="3B090F84">
        <w:rPr>
          <w:rFonts w:ascii="Aptos" w:hAnsi="Aptos" w:eastAsia="Aptos" w:cs="Aptos"/>
          <w:noProof w:val="0"/>
          <w:sz w:val="24"/>
          <w:szCs w:val="24"/>
          <w:lang w:val="pt-BR"/>
        </w:rPr>
        <w:t>(PAHO, 2024).</w:t>
      </w:r>
    </w:p>
    <w:p xmlns:wp14="http://schemas.microsoft.com/office/word/2010/wordml" w:rsidP="556462DB" wp14:paraId="5997D646" wp14:textId="57A77C1F">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pt-BR" w:eastAsia="en-US" w:bidi="ar-SA"/>
        </w:rPr>
      </w:pPr>
      <w:r w:rsidR="23E77CFC">
        <w:rPr>
          <w:b w:val="0"/>
          <w:bCs w:val="0"/>
        </w:rPr>
        <w:t xml:space="preserve">Nesse contexto, </w:t>
      </w:r>
      <w:r w:rsidR="7F751520">
        <w:rPr>
          <w:b w:val="0"/>
          <w:bCs w:val="0"/>
        </w:rPr>
        <w:t xml:space="preserve">a saúde digital </w:t>
      </w:r>
      <w:r w:rsidR="175D37A9">
        <w:rPr>
          <w:b w:val="0"/>
          <w:bCs w:val="0"/>
        </w:rPr>
        <w:t>pode proporcionar</w:t>
      </w:r>
      <w:r w:rsidR="581B8699">
        <w:rPr>
          <w:b w:val="0"/>
          <w:bCs w:val="0"/>
        </w:rPr>
        <w:t xml:space="preserve"> que </w:t>
      </w:r>
      <w:r w:rsidR="4E889B25">
        <w:rPr>
          <w:b w:val="0"/>
          <w:bCs w:val="0"/>
        </w:rPr>
        <w:t>os</w:t>
      </w:r>
      <w:r w:rsidR="581B8699">
        <w:rPr>
          <w:b w:val="0"/>
          <w:bCs w:val="0"/>
        </w:rPr>
        <w:t xml:space="preserve"> entes federados</w:t>
      </w:r>
      <w:r w:rsidR="3A238EB7">
        <w:rPr>
          <w:b w:val="0"/>
          <w:bCs w:val="0"/>
        </w:rPr>
        <w:t xml:space="preserve"> e </w:t>
      </w:r>
      <w:r w:rsidR="581B8699">
        <w:rPr>
          <w:b w:val="0"/>
          <w:bCs w:val="0"/>
        </w:rPr>
        <w:t>os estabelecimentos de saúde</w:t>
      </w:r>
      <w:r w:rsidR="503D3016">
        <w:rPr>
          <w:b w:val="0"/>
          <w:bCs w:val="0"/>
        </w:rPr>
        <w:t>, prestadores privados contratados ou conveniados ao SUS</w:t>
      </w:r>
      <w:r w:rsidR="581B8699">
        <w:rPr>
          <w:b w:val="0"/>
          <w:bCs w:val="0"/>
        </w:rPr>
        <w:t xml:space="preserve">, </w:t>
      </w:r>
      <w:r w:rsidR="4801E00C">
        <w:rPr>
          <w:b w:val="0"/>
          <w:bCs w:val="0"/>
        </w:rPr>
        <w:t>atendam aos princípios e diretrizes do SUS</w:t>
      </w:r>
      <w:r w:rsidR="306E30AB">
        <w:rPr>
          <w:b w:val="0"/>
          <w:bCs w:val="0"/>
        </w:rPr>
        <w:t>,</w:t>
      </w:r>
      <w:r w:rsidR="62F7370A">
        <w:rPr>
          <w:b w:val="0"/>
          <w:bCs w:val="0"/>
        </w:rPr>
        <w:t xml:space="preserve"> estabelecidos na Lei Orgânica da Saúde</w:t>
      </w:r>
      <w:r w:rsidR="62F7370A">
        <w:rPr>
          <w:b w:val="0"/>
          <w:bCs w:val="0"/>
        </w:rPr>
        <w:t>.</w:t>
      </w:r>
      <w:r w:rsidR="2CA0D2FD">
        <w:rPr>
          <w:b w:val="0"/>
          <w:bCs w:val="0"/>
        </w:rPr>
        <w:t xml:space="preserve"> </w:t>
      </w:r>
      <w:r w:rsidR="1E053DBF">
        <w:rPr>
          <w:b w:val="0"/>
          <w:bCs w:val="0"/>
        </w:rPr>
        <w:t>O uso da saúde digital promove a ampliação d</w:t>
      </w:r>
      <w:commentRangeStart w:id="2109310796"/>
      <w:r w:rsidRPr="556462DB" w:rsidR="56F4F7BB">
        <w:rPr>
          <w:rFonts w:ascii="Aptos" w:hAnsi="Aptos" w:eastAsia="Aptos" w:cs="" w:asciiTheme="minorAscii" w:hAnsiTheme="minorAscii" w:eastAsiaTheme="minorAscii" w:cstheme="minorBidi"/>
          <w:noProof w:val="0"/>
          <w:color w:val="auto"/>
          <w:sz w:val="24"/>
          <w:szCs w:val="24"/>
          <w:lang w:val="pt-BR" w:eastAsia="en-US" w:bidi="ar-SA"/>
        </w:rPr>
        <w:t xml:space="preserve">o acesso aos serviços de saúde, </w:t>
      </w:r>
      <w:r w:rsidRPr="556462DB" w:rsidR="1E1C1269">
        <w:rPr>
          <w:rFonts w:ascii="Aptos" w:hAnsi="Aptos" w:eastAsia="Aptos" w:cs="" w:asciiTheme="minorAscii" w:hAnsiTheme="minorAscii" w:eastAsiaTheme="minorAscii" w:cstheme="minorBidi"/>
          <w:noProof w:val="0"/>
          <w:color w:val="auto"/>
          <w:sz w:val="24"/>
          <w:szCs w:val="24"/>
          <w:lang w:val="pt-BR" w:eastAsia="en-US" w:bidi="ar-SA"/>
        </w:rPr>
        <w:t>redu</w:t>
      </w:r>
      <w:r w:rsidRPr="556462DB" w:rsidR="4FE70270">
        <w:rPr>
          <w:rFonts w:ascii="Aptos" w:hAnsi="Aptos" w:eastAsia="Aptos" w:cs="" w:asciiTheme="minorAscii" w:hAnsiTheme="minorAscii" w:eastAsiaTheme="minorAscii" w:cstheme="minorBidi"/>
          <w:noProof w:val="0"/>
          <w:color w:val="auto"/>
          <w:sz w:val="24"/>
          <w:szCs w:val="24"/>
          <w:lang w:val="pt-BR" w:eastAsia="en-US" w:bidi="ar-SA"/>
        </w:rPr>
        <w:t>ção</w:t>
      </w:r>
      <w:r w:rsidRPr="556462DB" w:rsidR="1E1C1269">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41B70627">
        <w:rPr>
          <w:rFonts w:ascii="Aptos" w:hAnsi="Aptos" w:eastAsia="Aptos" w:cs="" w:asciiTheme="minorAscii" w:hAnsiTheme="minorAscii" w:eastAsiaTheme="minorAscii" w:cstheme="minorBidi"/>
          <w:noProof w:val="0"/>
          <w:color w:val="auto"/>
          <w:sz w:val="24"/>
          <w:szCs w:val="24"/>
          <w:lang w:val="pt-BR" w:eastAsia="en-US" w:bidi="ar-SA"/>
        </w:rPr>
        <w:t>d</w:t>
      </w:r>
      <w:r w:rsidRPr="556462DB" w:rsidR="1E1C1269">
        <w:rPr>
          <w:rFonts w:ascii="Aptos" w:hAnsi="Aptos" w:eastAsia="Aptos" w:cs="" w:asciiTheme="minorAscii" w:hAnsiTheme="minorAscii" w:eastAsiaTheme="minorAscii" w:cstheme="minorBidi"/>
          <w:noProof w:val="0"/>
          <w:color w:val="auto"/>
          <w:sz w:val="24"/>
          <w:szCs w:val="24"/>
          <w:lang w:val="pt-BR" w:eastAsia="en-US" w:bidi="ar-SA"/>
        </w:rPr>
        <w:t xml:space="preserve">as filas de espera aos serviços especializados, </w:t>
      </w:r>
      <w:r w:rsidRPr="556462DB" w:rsidR="56F4F7BB">
        <w:rPr>
          <w:rFonts w:ascii="Aptos" w:hAnsi="Aptos" w:eastAsia="Aptos" w:cs="" w:asciiTheme="minorAscii" w:hAnsiTheme="minorAscii" w:eastAsiaTheme="minorAscii" w:cstheme="minorBidi"/>
          <w:noProof w:val="0"/>
          <w:color w:val="auto"/>
          <w:sz w:val="24"/>
          <w:szCs w:val="24"/>
          <w:lang w:val="pt-BR" w:eastAsia="en-US" w:bidi="ar-SA"/>
        </w:rPr>
        <w:t xml:space="preserve">melhora a qualidade dos serviços prestados, </w:t>
      </w:r>
      <w:r w:rsidRPr="556462DB" w:rsidR="45A608E7">
        <w:rPr>
          <w:rFonts w:ascii="Aptos" w:hAnsi="Aptos" w:eastAsia="Aptos" w:cs="" w:asciiTheme="minorAscii" w:hAnsiTheme="minorAscii" w:eastAsiaTheme="minorAscii" w:cstheme="minorBidi"/>
          <w:noProof w:val="0"/>
          <w:color w:val="auto"/>
          <w:sz w:val="24"/>
          <w:szCs w:val="24"/>
          <w:lang w:val="pt-BR" w:eastAsia="en-US" w:bidi="ar-SA"/>
        </w:rPr>
        <w:t xml:space="preserve">otimiza os processos de trabalho, qualifica o processo de decisão dos gestores de saúde </w:t>
      </w:r>
      <w:r w:rsidRPr="556462DB" w:rsidR="56F4F7BB">
        <w:rPr>
          <w:rFonts w:ascii="Aptos" w:hAnsi="Aptos" w:eastAsia="Aptos" w:cs="" w:asciiTheme="minorAscii" w:hAnsiTheme="minorAscii" w:eastAsiaTheme="minorAscii" w:cstheme="minorBidi"/>
          <w:noProof w:val="0"/>
          <w:color w:val="auto"/>
          <w:sz w:val="24"/>
          <w:szCs w:val="24"/>
          <w:lang w:val="pt-BR" w:eastAsia="en-US" w:bidi="ar-SA"/>
        </w:rPr>
        <w:t xml:space="preserve">de saúde, </w:t>
      </w:r>
      <w:r w:rsidRPr="556462DB" w:rsidR="3FC2B1C7">
        <w:rPr>
          <w:rFonts w:ascii="Aptos" w:hAnsi="Aptos" w:eastAsia="Aptos" w:cs="" w:asciiTheme="minorAscii" w:hAnsiTheme="minorAscii" w:eastAsiaTheme="minorAscii" w:cstheme="minorBidi"/>
          <w:noProof w:val="0"/>
          <w:color w:val="auto"/>
          <w:sz w:val="24"/>
          <w:szCs w:val="24"/>
          <w:lang w:val="pt-BR" w:eastAsia="en-US" w:bidi="ar-SA"/>
        </w:rPr>
        <w:t>e</w:t>
      </w:r>
      <w:r w:rsidRPr="556462DB" w:rsidR="65364CE1">
        <w:rPr>
          <w:rFonts w:ascii="Aptos" w:hAnsi="Aptos" w:eastAsia="Aptos" w:cs="" w:asciiTheme="minorAscii" w:hAnsiTheme="minorAscii" w:eastAsiaTheme="minorAscii" w:cstheme="minorBidi"/>
          <w:noProof w:val="0"/>
          <w:color w:val="auto"/>
          <w:sz w:val="24"/>
          <w:szCs w:val="24"/>
          <w:lang w:val="pt-BR" w:eastAsia="en-US" w:bidi="ar-SA"/>
        </w:rPr>
        <w:t>,</w:t>
      </w:r>
      <w:r w:rsidRPr="556462DB" w:rsidR="3FC2B1C7">
        <w:rPr>
          <w:rFonts w:ascii="Aptos" w:hAnsi="Aptos" w:eastAsia="Aptos" w:cs="" w:asciiTheme="minorAscii" w:hAnsiTheme="minorAscii" w:eastAsiaTheme="minorAscii" w:cstheme="minorBidi"/>
          <w:noProof w:val="0"/>
          <w:color w:val="auto"/>
          <w:sz w:val="24"/>
          <w:szCs w:val="24"/>
          <w:lang w:val="pt-BR" w:eastAsia="en-US" w:bidi="ar-SA"/>
        </w:rPr>
        <w:t xml:space="preserve"> otimiza a alocação de recursos financeiros.</w:t>
      </w:r>
      <w:commentRangeEnd w:id="2109310796"/>
      <w:r>
        <w:rPr>
          <w:rStyle w:val="CommentReference"/>
        </w:rPr>
        <w:commentReference w:id="2109310796"/>
      </w:r>
    </w:p>
    <w:p xmlns:wp14="http://schemas.microsoft.com/office/word/2010/wordml" w:rsidP="556462DB" wp14:paraId="525354E8" wp14:textId="0BDDE64B">
      <w:pPr>
        <w:pStyle w:val="Normal"/>
        <w:ind w:left="0"/>
        <w:jc w:val="both"/>
        <w:rPr>
          <w:sz w:val="24"/>
          <w:szCs w:val="24"/>
        </w:rPr>
      </w:pPr>
      <w:r w:rsidRPr="556462DB" w:rsidR="3FC2B1C7">
        <w:rPr>
          <w:rFonts w:ascii="Aptos" w:hAnsi="Aptos" w:eastAsia="Aptos" w:cs="" w:asciiTheme="minorAscii" w:hAnsiTheme="minorAscii" w:eastAsiaTheme="minorAscii" w:cstheme="minorBidi"/>
          <w:noProof w:val="0"/>
          <w:color w:val="auto"/>
          <w:sz w:val="24"/>
          <w:szCs w:val="24"/>
          <w:lang w:val="pt-BR" w:eastAsia="en-US" w:bidi="ar-SA"/>
        </w:rPr>
        <w:t xml:space="preserve">Abaixo lista-se alguns exemplos </w:t>
      </w:r>
      <w:r w:rsidRPr="556462DB" w:rsidR="3FC2B1C7">
        <w:rPr>
          <w:rFonts w:ascii="Aptos" w:hAnsi="Aptos" w:eastAsia="Aptos" w:cs="" w:asciiTheme="minorAscii" w:hAnsiTheme="minorAscii" w:eastAsiaTheme="minorAscii" w:cstheme="minorBidi"/>
          <w:noProof w:val="0"/>
          <w:color w:val="auto"/>
          <w:sz w:val="24"/>
          <w:szCs w:val="24"/>
          <w:lang w:val="pt-BR" w:eastAsia="en-US" w:bidi="ar-SA"/>
        </w:rPr>
        <w:t xml:space="preserve">de como a Saúde Digital pode auxiliar nas ações de saúde: </w:t>
      </w:r>
    </w:p>
    <w:p xmlns:wp14="http://schemas.microsoft.com/office/word/2010/wordml" w:rsidP="556462DB" wp14:paraId="77F479AF" wp14:textId="1FB2FAF0">
      <w:pPr>
        <w:pStyle w:val="ListParagraph"/>
        <w:numPr>
          <w:ilvl w:val="0"/>
          <w:numId w:val="42"/>
        </w:numPr>
        <w:jc w:val="both"/>
        <w:rPr>
          <w:rFonts w:ascii="Aptos" w:hAnsi="Aptos" w:eastAsia="Aptos" w:cs="" w:asciiTheme="minorAscii" w:hAnsiTheme="minorAscii" w:eastAsiaTheme="minorAscii" w:cstheme="minorBidi"/>
          <w:noProof w:val="0"/>
          <w:color w:val="auto"/>
          <w:sz w:val="24"/>
          <w:szCs w:val="24"/>
          <w:lang w:val="pt-BR" w:eastAsia="en-US" w:bidi="ar-SA"/>
        </w:rPr>
      </w:pPr>
      <w:commentRangeStart w:id="1362849396"/>
      <w:r w:rsidR="0FFDC198">
        <w:rPr/>
        <w:t>A</w:t>
      </w:r>
      <w:r w:rsidR="0FFDC198">
        <w:rPr/>
        <w:t xml:space="preserve">cesso </w:t>
      </w:r>
      <w:r w:rsidR="7CF21376">
        <w:rPr/>
        <w:t>a</w:t>
      </w:r>
      <w:r w:rsidR="0FFDC198">
        <w:rPr/>
        <w:t>mpliado</w:t>
      </w:r>
      <w:r w:rsidR="1821697A">
        <w:rPr/>
        <w:t>, integral</w:t>
      </w:r>
      <w:r w:rsidR="0FFDC198">
        <w:rPr/>
        <w:t xml:space="preserve"> e </w:t>
      </w:r>
      <w:r w:rsidR="2166D1D5">
        <w:rPr/>
        <w:t>e</w:t>
      </w:r>
      <w:r w:rsidR="0FFDC198">
        <w:rPr/>
        <w:t xml:space="preserve">quitativo ao </w:t>
      </w:r>
      <w:r w:rsidR="2149BF62">
        <w:rPr/>
        <w:t>c</w:t>
      </w:r>
      <w:r w:rsidR="0FFDC198">
        <w:rPr/>
        <w:t xml:space="preserve">uidado: </w:t>
      </w:r>
      <w:r w:rsidR="25C65961">
        <w:rPr/>
        <w:t>pode</w:t>
      </w:r>
      <w:r w:rsidR="765BCF02">
        <w:rPr/>
        <w:t xml:space="preserve"> </w:t>
      </w:r>
      <w:r w:rsidRPr="556462DB" w:rsidR="765BCF02">
        <w:rPr>
          <w:rFonts w:ascii="Aptos" w:hAnsi="Aptos" w:eastAsia="Aptos" w:cs="" w:asciiTheme="minorAscii" w:hAnsiTheme="minorAscii" w:eastAsiaTheme="minorAscii" w:cstheme="minorBidi"/>
          <w:noProof w:val="0"/>
          <w:color w:val="auto"/>
          <w:sz w:val="24"/>
          <w:szCs w:val="24"/>
          <w:lang w:val="pt-BR" w:eastAsia="en-US" w:bidi="ar-SA"/>
        </w:rPr>
        <w:t>complementa</w:t>
      </w:r>
      <w:r w:rsidRPr="556462DB" w:rsidR="6D230182">
        <w:rPr>
          <w:rFonts w:ascii="Aptos" w:hAnsi="Aptos" w:eastAsia="Aptos" w:cs="" w:asciiTheme="minorAscii" w:hAnsiTheme="minorAscii" w:eastAsiaTheme="minorAscii" w:cstheme="minorBidi"/>
          <w:noProof w:val="0"/>
          <w:color w:val="auto"/>
          <w:sz w:val="24"/>
          <w:szCs w:val="24"/>
          <w:lang w:val="pt-BR" w:eastAsia="en-US" w:bidi="ar-SA"/>
        </w:rPr>
        <w:t>r</w:t>
      </w:r>
      <w:r w:rsidRPr="556462DB" w:rsidR="765BCF02">
        <w:rPr>
          <w:rFonts w:ascii="Aptos" w:hAnsi="Aptos" w:eastAsia="Aptos" w:cs="" w:asciiTheme="minorAscii" w:hAnsiTheme="minorAscii" w:eastAsiaTheme="minorAscii" w:cstheme="minorBidi"/>
          <w:noProof w:val="0"/>
          <w:color w:val="auto"/>
          <w:sz w:val="24"/>
          <w:szCs w:val="24"/>
          <w:lang w:val="pt-BR" w:eastAsia="en-US" w:bidi="ar-SA"/>
        </w:rPr>
        <w:t xml:space="preserve"> e amplia</w:t>
      </w:r>
      <w:r w:rsidRPr="556462DB" w:rsidR="6B2C6290">
        <w:rPr>
          <w:rFonts w:ascii="Aptos" w:hAnsi="Aptos" w:eastAsia="Aptos" w:cs="" w:asciiTheme="minorAscii" w:hAnsiTheme="minorAscii" w:eastAsiaTheme="minorAscii" w:cstheme="minorBidi"/>
          <w:noProof w:val="0"/>
          <w:color w:val="auto"/>
          <w:sz w:val="24"/>
          <w:szCs w:val="24"/>
          <w:lang w:val="pt-BR" w:eastAsia="en-US" w:bidi="ar-SA"/>
        </w:rPr>
        <w:t xml:space="preserve">r </w:t>
      </w:r>
      <w:r w:rsidRPr="556462DB" w:rsidR="765BCF02">
        <w:rPr>
          <w:rFonts w:ascii="Aptos" w:hAnsi="Aptos" w:eastAsia="Aptos" w:cs="" w:asciiTheme="minorAscii" w:hAnsiTheme="minorAscii" w:eastAsiaTheme="minorAscii" w:cstheme="minorBidi"/>
          <w:noProof w:val="0"/>
          <w:color w:val="auto"/>
          <w:sz w:val="24"/>
          <w:szCs w:val="24"/>
          <w:lang w:val="pt-BR" w:eastAsia="en-US" w:bidi="ar-SA"/>
        </w:rPr>
        <w:t xml:space="preserve">o acesso aos serviços de saúde para toda a </w:t>
      </w:r>
      <w:r w:rsidRPr="556462DB" w:rsidR="765BCF02">
        <w:rPr>
          <w:rFonts w:ascii="Aptos" w:hAnsi="Aptos" w:eastAsia="Aptos" w:cs="" w:asciiTheme="minorAscii" w:hAnsiTheme="minorAscii" w:eastAsiaTheme="minorAscii" w:cstheme="minorBidi"/>
          <w:noProof w:val="0"/>
          <w:color w:val="auto"/>
          <w:sz w:val="24"/>
          <w:szCs w:val="24"/>
          <w:lang w:val="pt-BR" w:eastAsia="en-US" w:bidi="ar-SA"/>
        </w:rPr>
        <w:t>população</w:t>
      </w:r>
      <w:r w:rsidRPr="556462DB" w:rsidR="40832784">
        <w:rPr>
          <w:rFonts w:ascii="Aptos" w:hAnsi="Aptos" w:eastAsia="Aptos" w:cs="" w:asciiTheme="minorAscii" w:hAnsiTheme="minorAscii" w:eastAsiaTheme="minorAscii" w:cstheme="minorBidi"/>
          <w:noProof w:val="0"/>
          <w:color w:val="auto"/>
          <w:sz w:val="24"/>
          <w:szCs w:val="24"/>
          <w:lang w:val="pt-BR" w:eastAsia="en-US" w:bidi="ar-SA"/>
        </w:rPr>
        <w:t>;</w:t>
      </w:r>
      <w:commentRangeStart w:id="1919391537"/>
      <w:commentRangeEnd w:id="1919391537"/>
      <w:r>
        <w:rPr>
          <w:rStyle w:val="CommentReference"/>
        </w:rPr>
        <w:commentReference w:id="1919391537"/>
      </w:r>
    </w:p>
    <w:p xmlns:wp14="http://schemas.microsoft.com/office/word/2010/wordml" w:rsidP="556462DB" wp14:paraId="5B3567AE" wp14:textId="68C9DC27">
      <w:pPr>
        <w:pStyle w:val="ListParagraph"/>
        <w:numPr>
          <w:ilvl w:val="0"/>
          <w:numId w:val="42"/>
        </w:numPr>
        <w:jc w:val="both"/>
        <w:rPr/>
      </w:pPr>
      <w:r w:rsidR="0FFDC198">
        <w:rPr/>
        <w:t xml:space="preserve">Eficiência e </w:t>
      </w:r>
      <w:r w:rsidR="451CFD0D">
        <w:rPr/>
        <w:t>t</w:t>
      </w:r>
      <w:r w:rsidR="0FFDC198">
        <w:rPr/>
        <w:t xml:space="preserve">ransparência na </w:t>
      </w:r>
      <w:r w:rsidR="37179CDB">
        <w:rPr/>
        <w:t>g</w:t>
      </w:r>
      <w:r w:rsidR="0FFDC198">
        <w:rPr/>
        <w:t xml:space="preserve">estão de </w:t>
      </w:r>
      <w:r w:rsidR="0DB4A56D">
        <w:rPr/>
        <w:t>r</w:t>
      </w:r>
      <w:r w:rsidR="0FFDC198">
        <w:rPr/>
        <w:t xml:space="preserve">ecursos: </w:t>
      </w:r>
      <w:r w:rsidR="4ADAE12D">
        <w:rPr/>
        <w:t>c</w:t>
      </w:r>
      <w:r w:rsidR="0FFDC198">
        <w:rPr/>
        <w:t>om os dados de saúde</w:t>
      </w:r>
      <w:r w:rsidR="669E860E">
        <w:rPr/>
        <w:t xml:space="preserve"> eletrônicos</w:t>
      </w:r>
      <w:r w:rsidR="0FFDC198">
        <w:rPr/>
        <w:t xml:space="preserve">, os gestores </w:t>
      </w:r>
      <w:r w:rsidR="3F5AFFB4">
        <w:rPr/>
        <w:t>passam a ter</w:t>
      </w:r>
      <w:r w:rsidR="0FFDC198">
        <w:rPr/>
        <w:t xml:space="preserve"> uma visão clara e detalhada da situação de saúde</w:t>
      </w:r>
      <w:r w:rsidR="404E3834">
        <w:rPr/>
        <w:t xml:space="preserve">, o que permite </w:t>
      </w:r>
      <w:r w:rsidR="0FFDC198">
        <w:rPr/>
        <w:t>tomar decisões baseadas em evidências</w:t>
      </w:r>
      <w:r w:rsidR="088B3968">
        <w:rPr/>
        <w:t>,</w:t>
      </w:r>
      <w:r w:rsidR="0FFDC198">
        <w:rPr/>
        <w:t xml:space="preserve"> </w:t>
      </w:r>
      <w:r w:rsidR="6884E4BC">
        <w:rPr/>
        <w:t>utiliza</w:t>
      </w:r>
      <w:r w:rsidR="12C7B768">
        <w:rPr/>
        <w:t>r</w:t>
      </w:r>
      <w:r w:rsidR="6884E4BC">
        <w:rPr/>
        <w:t xml:space="preserve"> da epidemiologia para </w:t>
      </w:r>
      <w:r w:rsidR="6884E4BC">
        <w:rPr/>
        <w:t>estabelec</w:t>
      </w:r>
      <w:r w:rsidR="168B137E">
        <w:rPr/>
        <w:t>er</w:t>
      </w:r>
      <w:r w:rsidR="6884E4BC">
        <w:rPr/>
        <w:t xml:space="preserve"> prioridades,</w:t>
      </w:r>
      <w:r w:rsidR="6884E4BC">
        <w:rPr/>
        <w:t xml:space="preserve"> aloca</w:t>
      </w:r>
      <w:r w:rsidR="2AA01133">
        <w:rPr/>
        <w:t>r melhor os</w:t>
      </w:r>
      <w:r w:rsidR="6884E4BC">
        <w:rPr/>
        <w:t xml:space="preserve"> recursos</w:t>
      </w:r>
      <w:r w:rsidR="372A1794">
        <w:rPr/>
        <w:t>, além de otimizar as orientações e programação de saúde</w:t>
      </w:r>
      <w:r w:rsidR="00583F14">
        <w:rPr/>
        <w:t>;</w:t>
      </w:r>
    </w:p>
    <w:p xmlns:wp14="http://schemas.microsoft.com/office/word/2010/wordml" w:rsidP="6ADD42E9" wp14:paraId="4622E538" wp14:textId="6278F493">
      <w:pPr>
        <w:pStyle w:val="ListParagraph"/>
        <w:numPr>
          <w:ilvl w:val="0"/>
          <w:numId w:val="42"/>
        </w:numPr>
        <w:jc w:val="both"/>
        <w:rPr>
          <w:sz w:val="24"/>
          <w:szCs w:val="24"/>
        </w:rPr>
      </w:pPr>
      <w:r w:rsidR="17806B24">
        <w:rPr/>
        <w:t xml:space="preserve">Cuidado contínuo e coordenado: pode viabilizar a continuidade do cuidado, pois, com o histórico clínico </w:t>
      </w:r>
      <w:commentRangeStart w:id="1681181296"/>
      <w:commentRangeStart w:id="336890684"/>
      <w:r w:rsidR="17806B24">
        <w:rPr/>
        <w:t>disponível</w:t>
      </w:r>
      <w:commentRangeEnd w:id="1681181296"/>
      <w:r>
        <w:rPr>
          <w:rStyle w:val="CommentReference"/>
        </w:rPr>
        <w:commentReference w:id="1681181296"/>
      </w:r>
      <w:commentRangeEnd w:id="336890684"/>
      <w:r>
        <w:rPr>
          <w:rStyle w:val="CommentReference"/>
        </w:rPr>
        <w:commentReference w:id="336890684"/>
      </w:r>
      <w:r w:rsidR="17806B24">
        <w:rPr/>
        <w:t>,</w:t>
      </w:r>
      <w:r w:rsidR="17806B24">
        <w:rPr/>
        <w:t xml:space="preserve"> diferentes profissionais em di</w:t>
      </w:r>
      <w:r w:rsidR="77BD1723">
        <w:rPr/>
        <w:t>ferentes</w:t>
      </w:r>
      <w:r w:rsidR="17806B24">
        <w:rPr/>
        <w:t xml:space="preserve"> pontos </w:t>
      </w:r>
      <w:r w:rsidR="16AB8993">
        <w:rPr/>
        <w:t xml:space="preserve">da </w:t>
      </w:r>
      <w:r w:rsidR="17806B24">
        <w:rPr/>
        <w:t>RAS</w:t>
      </w:r>
      <w:r w:rsidR="5996575A">
        <w:rPr/>
        <w:t xml:space="preserve"> podem acessá-lo durante um contato assistencial</w:t>
      </w:r>
      <w:r w:rsidR="17806B24">
        <w:rPr/>
        <w:t xml:space="preserve">. </w:t>
      </w:r>
    </w:p>
    <w:p xmlns:wp14="http://schemas.microsoft.com/office/word/2010/wordml" w:rsidP="6ADD42E9" wp14:paraId="20EE7F80" wp14:textId="5BC3923B">
      <w:pPr>
        <w:pStyle w:val="ListParagraph"/>
        <w:numPr>
          <w:ilvl w:val="0"/>
          <w:numId w:val="42"/>
        </w:numPr>
        <w:jc w:val="both"/>
        <w:rPr>
          <w:sz w:val="24"/>
          <w:szCs w:val="24"/>
        </w:rPr>
      </w:pPr>
      <w:r w:rsidR="0FFDC198">
        <w:rPr/>
        <w:t xml:space="preserve">Otimização de </w:t>
      </w:r>
      <w:r w:rsidR="786D4153">
        <w:rPr/>
        <w:t>c</w:t>
      </w:r>
      <w:r w:rsidR="0FFDC198">
        <w:rPr/>
        <w:t xml:space="preserve">ustos e </w:t>
      </w:r>
      <w:r w:rsidR="644D2C6E">
        <w:rPr/>
        <w:t>p</w:t>
      </w:r>
      <w:r w:rsidR="0FFDC198">
        <w:rPr/>
        <w:t xml:space="preserve">revenção de </w:t>
      </w:r>
      <w:r w:rsidR="356475A2">
        <w:rPr/>
        <w:t>d</w:t>
      </w:r>
      <w:r w:rsidR="0FFDC198">
        <w:rPr/>
        <w:t xml:space="preserve">esperdícios: </w:t>
      </w:r>
      <w:r w:rsidR="04939753">
        <w:rPr/>
        <w:t>c</w:t>
      </w:r>
      <w:r w:rsidR="2A2AE807">
        <w:rPr/>
        <w:t>om o</w:t>
      </w:r>
      <w:r w:rsidR="2A2AE807">
        <w:rPr/>
        <w:t xml:space="preserve"> histórico de saúde disponível </w:t>
      </w:r>
      <w:r w:rsidR="0F3BCB08">
        <w:rPr/>
        <w:t xml:space="preserve">para os diferentes pontos de atenção da RAS, </w:t>
      </w:r>
      <w:r w:rsidR="2A2AE807">
        <w:rPr/>
        <w:t xml:space="preserve">o profissional </w:t>
      </w:r>
      <w:r w:rsidR="3AEE6A8D">
        <w:rPr/>
        <w:t xml:space="preserve">durante o atendimento </w:t>
      </w:r>
      <w:r w:rsidR="2A2AE807">
        <w:rPr/>
        <w:t>pode verificar</w:t>
      </w:r>
      <w:r w:rsidR="14173620">
        <w:rPr/>
        <w:t>, por exemplo,</w:t>
      </w:r>
      <w:r w:rsidR="2A2AE807">
        <w:rPr/>
        <w:t xml:space="preserve"> os</w:t>
      </w:r>
      <w:r w:rsidR="2A2AE807">
        <w:rPr/>
        <w:t xml:space="preserve"> exames que foram </w:t>
      </w:r>
      <w:r w:rsidR="2A2AE807">
        <w:rPr/>
        <w:t>realizados</w:t>
      </w:r>
      <w:r w:rsidR="2A2AE807">
        <w:rPr/>
        <w:t xml:space="preserve"> e acessar o </w:t>
      </w:r>
      <w:r w:rsidR="2A2AE807">
        <w:rPr/>
        <w:t xml:space="preserve">resultado. Isso evita a duplicação de exames e procedimentos, poupando não só recursos financeiros do SUS, mas também o tempo do usuário, os custos de deslocamento e agiliza o diagnóstico e tratamentos. </w:t>
      </w:r>
      <w:r w:rsidR="14BB01B0">
        <w:rPr/>
        <w:t xml:space="preserve"> </w:t>
      </w:r>
      <w:commentRangeEnd w:id="1362849396"/>
      <w:r>
        <w:rPr>
          <w:rStyle w:val="CommentReference"/>
        </w:rPr>
        <w:commentReference w:id="1362849396"/>
      </w:r>
    </w:p>
    <w:p w:rsidR="5E17E5C4" w:rsidP="556462DB" w:rsidRDefault="5E17E5C4" w14:paraId="2B90E283" w14:textId="2180CB77">
      <w:pPr>
        <w:pStyle w:val="ListParagraph"/>
        <w:numPr>
          <w:ilvl w:val="0"/>
          <w:numId w:val="42"/>
        </w:numPr>
        <w:jc w:val="both"/>
        <w:rPr>
          <w:sz w:val="24"/>
          <w:szCs w:val="24"/>
        </w:rPr>
      </w:pPr>
      <w:r w:rsidRPr="556462DB" w:rsidR="5E17E5C4">
        <w:rPr>
          <w:sz w:val="24"/>
          <w:szCs w:val="24"/>
        </w:rPr>
        <w:t>Informação</w:t>
      </w:r>
      <w:r w:rsidRPr="556462DB" w:rsidR="5E17E5C4">
        <w:rPr>
          <w:sz w:val="24"/>
          <w:szCs w:val="24"/>
        </w:rPr>
        <w:t xml:space="preserve"> às pessoas </w:t>
      </w:r>
      <w:r w:rsidRPr="556462DB" w:rsidR="5E17E5C4">
        <w:rPr>
          <w:sz w:val="24"/>
          <w:szCs w:val="24"/>
        </w:rPr>
        <w:t>sobre sua saúde: com o acesso a aplicativos de saúde</w:t>
      </w:r>
      <w:r w:rsidRPr="556462DB" w:rsidR="5E17E5C4">
        <w:rPr>
          <w:sz w:val="24"/>
          <w:szCs w:val="24"/>
        </w:rPr>
        <w:t xml:space="preserve"> o usuário pode ter acesso às </w:t>
      </w:r>
      <w:r w:rsidRPr="556462DB" w:rsidR="1C8279B1">
        <w:rPr>
          <w:sz w:val="24"/>
          <w:szCs w:val="24"/>
        </w:rPr>
        <w:t>informações sobre os</w:t>
      </w:r>
      <w:r w:rsidRPr="556462DB" w:rsidR="1C8279B1">
        <w:rPr>
          <w:sz w:val="24"/>
          <w:szCs w:val="24"/>
        </w:rPr>
        <w:t xml:space="preserve"> agendamentos,</w:t>
      </w:r>
      <w:r w:rsidRPr="556462DB" w:rsidR="5E17E5C4">
        <w:rPr>
          <w:sz w:val="24"/>
          <w:szCs w:val="24"/>
        </w:rPr>
        <w:t xml:space="preserve"> retirada de medicamentos, </w:t>
      </w:r>
      <w:r w:rsidRPr="556462DB" w:rsidR="5E17E5C4">
        <w:rPr>
          <w:sz w:val="24"/>
          <w:szCs w:val="24"/>
        </w:rPr>
        <w:t>receber orientações de</w:t>
      </w:r>
      <w:r w:rsidRPr="556462DB" w:rsidR="604BD4D8">
        <w:rPr>
          <w:sz w:val="24"/>
          <w:szCs w:val="24"/>
        </w:rPr>
        <w:t xml:space="preserve"> cuidado com a </w:t>
      </w:r>
      <w:r w:rsidRPr="556462DB" w:rsidR="5E17E5C4">
        <w:rPr>
          <w:sz w:val="24"/>
          <w:szCs w:val="24"/>
        </w:rPr>
        <w:t>saúde</w:t>
      </w:r>
      <w:r w:rsidRPr="556462DB" w:rsidR="57AE7374">
        <w:rPr>
          <w:sz w:val="24"/>
          <w:szCs w:val="24"/>
        </w:rPr>
        <w:t>, acessar</w:t>
      </w:r>
      <w:r w:rsidRPr="556462DB" w:rsidR="57AE7374">
        <w:rPr>
          <w:sz w:val="24"/>
          <w:szCs w:val="24"/>
        </w:rPr>
        <w:t xml:space="preserve"> informações sobre os estabelecimentos de saúde.</w:t>
      </w:r>
    </w:p>
    <w:p w:rsidR="74A92353" w:rsidP="556462DB" w:rsidRDefault="74A92353" w14:paraId="0B20D7AC" w14:textId="631323AE">
      <w:pPr>
        <w:pStyle w:val="ListParagraph"/>
        <w:numPr>
          <w:ilvl w:val="0"/>
          <w:numId w:val="42"/>
        </w:numPr>
        <w:jc w:val="both"/>
        <w:rPr>
          <w:sz w:val="24"/>
          <w:szCs w:val="24"/>
        </w:rPr>
      </w:pPr>
      <w:r w:rsidRPr="556462DB" w:rsidR="74A92353">
        <w:rPr>
          <w:sz w:val="24"/>
          <w:szCs w:val="24"/>
        </w:rPr>
        <w:t>Divulgar</w:t>
      </w:r>
      <w:r w:rsidRPr="556462DB" w:rsidR="74A92353">
        <w:rPr>
          <w:sz w:val="24"/>
          <w:szCs w:val="24"/>
        </w:rPr>
        <w:t xml:space="preserve"> informações quanto ao potencial dos serviços de saúde e </w:t>
      </w:r>
      <w:r w:rsidRPr="556462DB" w:rsidR="74A92353">
        <w:rPr>
          <w:sz w:val="24"/>
          <w:szCs w:val="24"/>
        </w:rPr>
        <w:t>utilização pelas pessoas;</w:t>
      </w:r>
    </w:p>
    <w:p w:rsidR="1583E25D" w:rsidP="556462DB" w:rsidRDefault="1583E25D" w14:paraId="4AD37F6F" w14:textId="177C6DC8">
      <w:pPr>
        <w:pStyle w:val="ListParagraph"/>
        <w:numPr>
          <w:ilvl w:val="0"/>
          <w:numId w:val="42"/>
        </w:numPr>
        <w:jc w:val="both"/>
        <w:rPr>
          <w:sz w:val="24"/>
          <w:szCs w:val="24"/>
        </w:rPr>
      </w:pPr>
      <w:r w:rsidRPr="556462DB" w:rsidR="1583E25D">
        <w:rPr>
          <w:sz w:val="24"/>
          <w:szCs w:val="24"/>
        </w:rPr>
        <w:t>Aumentar a capacidade de resolução dos serviços de saúde em todos os níveis de ate</w:t>
      </w:r>
      <w:r w:rsidRPr="556462DB" w:rsidR="1583E25D">
        <w:rPr>
          <w:sz w:val="24"/>
          <w:szCs w:val="24"/>
        </w:rPr>
        <w:t>nção</w:t>
      </w:r>
      <w:r w:rsidRPr="556462DB" w:rsidR="1583E25D">
        <w:rPr>
          <w:sz w:val="24"/>
          <w:szCs w:val="24"/>
        </w:rPr>
        <w:t xml:space="preserve"> através das ações de telessaúde</w:t>
      </w:r>
      <w:r w:rsidRPr="556462DB" w:rsidR="6C86015D">
        <w:rPr>
          <w:sz w:val="24"/>
          <w:szCs w:val="24"/>
        </w:rPr>
        <w:t xml:space="preserve">, como </w:t>
      </w:r>
      <w:r w:rsidRPr="556462DB" w:rsidR="6C86015D">
        <w:rPr>
          <w:sz w:val="24"/>
          <w:szCs w:val="24"/>
        </w:rPr>
        <w:t>teleconsuta</w:t>
      </w:r>
      <w:r w:rsidRPr="556462DB" w:rsidR="6C86015D">
        <w:rPr>
          <w:sz w:val="24"/>
          <w:szCs w:val="24"/>
        </w:rPr>
        <w:t>, teleconsultoria e telediagnóstico, por exemplo.</w:t>
      </w:r>
    </w:p>
    <w:p xmlns:wp14="http://schemas.microsoft.com/office/word/2010/wordml" w:rsidP="6ADD42E9" wp14:paraId="12AF0AAD" wp14:textId="7FAA36F4">
      <w:pPr>
        <w:pStyle w:val="Normal"/>
        <w:jc w:val="both"/>
      </w:pPr>
      <w:r w:rsidR="65200BB2">
        <w:rPr/>
        <w:t>P</w:t>
      </w:r>
      <w:r w:rsidR="4CD30D98">
        <w:rPr/>
        <w:t>ercebe</w:t>
      </w:r>
      <w:r w:rsidR="4046128D">
        <w:rPr/>
        <w:t>-se</w:t>
      </w:r>
      <w:r w:rsidR="4CD30D98">
        <w:rPr/>
        <w:t xml:space="preserve"> como a saúde digital pode </w:t>
      </w:r>
      <w:r w:rsidR="1B11A6E2">
        <w:rPr/>
        <w:t>aprimorar</w:t>
      </w:r>
      <w:r w:rsidR="4CD30D98">
        <w:rPr/>
        <w:t xml:space="preserve"> </w:t>
      </w:r>
      <w:r w:rsidR="147CF752">
        <w:rPr/>
        <w:t xml:space="preserve">e modernizar </w:t>
      </w:r>
      <w:r w:rsidR="4CD30D98">
        <w:rPr/>
        <w:t xml:space="preserve">as ações de saúde, </w:t>
      </w:r>
      <w:r w:rsidR="3BAD84EE">
        <w:rPr/>
        <w:t>proporcionar</w:t>
      </w:r>
      <w:r w:rsidR="0BD37D3D">
        <w:rPr/>
        <w:t xml:space="preserve"> melhores atendimentos</w:t>
      </w:r>
      <w:r w:rsidR="5550C4C0">
        <w:rPr/>
        <w:t xml:space="preserve">, otimizar a </w:t>
      </w:r>
      <w:r w:rsidR="2AD79C05">
        <w:rPr/>
        <w:t>aloc</w:t>
      </w:r>
      <w:r w:rsidR="5550C4C0">
        <w:rPr/>
        <w:t xml:space="preserve">ação de recursos </w:t>
      </w:r>
      <w:r w:rsidR="5550C4C0">
        <w:rPr/>
        <w:t xml:space="preserve">financeiros, </w:t>
      </w:r>
      <w:r w:rsidR="5550C4C0">
        <w:rPr/>
        <w:t>como também</w:t>
      </w:r>
      <w:r w:rsidR="0BD37D3D">
        <w:rPr/>
        <w:t xml:space="preserve"> </w:t>
      </w:r>
      <w:r w:rsidR="28B9811C">
        <w:rPr/>
        <w:t>contribuir para o cumprimento das recomendações</w:t>
      </w:r>
      <w:r w:rsidR="08279472">
        <w:rPr/>
        <w:t xml:space="preserve"> de organizações interna</w:t>
      </w:r>
      <w:r w:rsidR="08279472">
        <w:rPr/>
        <w:t>cionais.</w:t>
      </w:r>
    </w:p>
    <w:p xmlns:wp14="http://schemas.microsoft.com/office/word/2010/wordml" w:rsidP="556462DB" wp14:paraId="53F6AE63" wp14:textId="42EFD761">
      <w:pPr>
        <w:pStyle w:val="Normal"/>
        <w:jc w:val="both"/>
        <w:rPr>
          <w:b w:val="1"/>
          <w:bCs w:val="1"/>
        </w:rPr>
      </w:pPr>
      <w:r w:rsidRPr="556462DB" w:rsidR="24E7B90F">
        <w:rPr>
          <w:b w:val="1"/>
          <w:bCs w:val="1"/>
        </w:rPr>
        <w:t>1.4. Exemplos práticos da saúde digital:</w:t>
      </w:r>
    </w:p>
    <w:p xmlns:wp14="http://schemas.microsoft.com/office/word/2010/wordml" w:rsidP="6ADD42E9" wp14:paraId="317B2663" wp14:textId="0DF2D5CB">
      <w:pPr>
        <w:pStyle w:val="Normal"/>
        <w:jc w:val="both"/>
      </w:pPr>
      <w:commentRangeStart w:id="1201564008"/>
      <w:commentRangeStart w:id="726445773"/>
      <w:r w:rsidR="2D9ABC6F">
        <w:rPr/>
        <w:t xml:space="preserve">1.4.1. </w:t>
      </w:r>
      <w:r w:rsidR="3206BBBA">
        <w:rPr/>
        <w:t xml:space="preserve">A </w:t>
      </w:r>
      <w:r w:rsidR="7E19B651">
        <w:rPr/>
        <w:t>j</w:t>
      </w:r>
      <w:r w:rsidR="3206BBBA">
        <w:rPr/>
        <w:t xml:space="preserve">ornada de </w:t>
      </w:r>
      <w:r w:rsidR="7340556B">
        <w:rPr/>
        <w:t>c</w:t>
      </w:r>
      <w:r w:rsidR="3206BBBA">
        <w:rPr/>
        <w:t xml:space="preserve">uidado da Dona Marta com o </w:t>
      </w:r>
      <w:r w:rsidR="5548C94B">
        <w:rPr/>
        <w:t>p</w:t>
      </w:r>
      <w:r w:rsidR="3206BBBA">
        <w:rPr/>
        <w:t xml:space="preserve">rontuário </w:t>
      </w:r>
      <w:r w:rsidR="41B06CE8">
        <w:rPr/>
        <w:t>e</w:t>
      </w:r>
      <w:r w:rsidR="3206BBBA">
        <w:rPr/>
        <w:t xml:space="preserve">letrônico: </w:t>
      </w:r>
      <w:commentRangeEnd w:id="1201564008"/>
      <w:r>
        <w:rPr>
          <w:rStyle w:val="CommentReference"/>
        </w:rPr>
        <w:commentReference w:id="1201564008"/>
      </w:r>
    </w:p>
    <w:p xmlns:wp14="http://schemas.microsoft.com/office/word/2010/wordml" w:rsidP="6ADD42E9" wp14:paraId="64FF3B60" wp14:textId="736CD5F3">
      <w:pPr>
        <w:pStyle w:val="Normal"/>
        <w:jc w:val="both"/>
      </w:pPr>
      <w:r w:rsidR="0FFDC198">
        <w:rPr/>
        <w:t>Dona Marta, de 68 anos,</w:t>
      </w:r>
      <w:r w:rsidR="0FFDC198">
        <w:rPr/>
        <w:t xml:space="preserve"> </w:t>
      </w:r>
      <w:r w:rsidR="7965D313">
        <w:rPr/>
        <w:t>possui</w:t>
      </w:r>
      <w:r w:rsidR="0FFDC198">
        <w:rPr/>
        <w:t xml:space="preserve"> hipertensão</w:t>
      </w:r>
      <w:r w:rsidR="5C5062DB">
        <w:rPr/>
        <w:t xml:space="preserve"> arterial e </w:t>
      </w:r>
      <w:r w:rsidRPr="556462DB" w:rsidR="5C5062DB">
        <w:rPr>
          <w:i w:val="1"/>
          <w:iCs w:val="1"/>
        </w:rPr>
        <w:t>diabetes mellitus</w:t>
      </w:r>
      <w:r w:rsidR="0FFDC198">
        <w:rPr/>
        <w:t xml:space="preserve">. Ela </w:t>
      </w:r>
      <w:r w:rsidR="42EB7DF8">
        <w:rPr/>
        <w:t xml:space="preserve">é </w:t>
      </w:r>
      <w:r w:rsidR="0FFDC198">
        <w:rPr/>
        <w:t xml:space="preserve">acompanhada </w:t>
      </w:r>
      <w:r w:rsidR="552D109F">
        <w:rPr/>
        <w:t>pela Equipe de Saúde da Família (ESF) d</w:t>
      </w:r>
      <w:r w:rsidR="0FFDC198">
        <w:rPr/>
        <w:t xml:space="preserve">a Unidade Básica de Saúde (UBS) do seu bairro. </w:t>
      </w:r>
      <w:r w:rsidR="5386FD45">
        <w:rPr/>
        <w:t xml:space="preserve"> Todos os</w:t>
      </w:r>
      <w:r w:rsidR="5386FD45">
        <w:rPr/>
        <w:t xml:space="preserve"> atendimentos</w:t>
      </w:r>
      <w:r w:rsidR="5386FD45">
        <w:rPr/>
        <w:t xml:space="preserve"> </w:t>
      </w:r>
      <w:r w:rsidR="5386FD45">
        <w:rPr/>
        <w:t xml:space="preserve">são registrados no </w:t>
      </w:r>
      <w:r w:rsidR="4309F287">
        <w:rPr/>
        <w:t>pr</w:t>
      </w:r>
      <w:r w:rsidR="140D2521">
        <w:rPr/>
        <w:t>o</w:t>
      </w:r>
      <w:r w:rsidR="4309F287">
        <w:rPr/>
        <w:t>ntuário eletrônico do cidadão (</w:t>
      </w:r>
      <w:r w:rsidR="5386FD45">
        <w:rPr/>
        <w:t>PEC</w:t>
      </w:r>
      <w:r w:rsidR="3757E585">
        <w:rPr/>
        <w:t>)</w:t>
      </w:r>
      <w:r w:rsidR="5386FD45">
        <w:rPr/>
        <w:t>, seja</w:t>
      </w:r>
      <w:r w:rsidR="0FFDC198">
        <w:rPr/>
        <w:t xml:space="preserve"> consulta</w:t>
      </w:r>
      <w:r w:rsidR="017C5775">
        <w:rPr/>
        <w:t xml:space="preserve"> médica ou de enfermagem</w:t>
      </w:r>
      <w:r w:rsidR="0FFDC198">
        <w:rPr/>
        <w:t xml:space="preserve">, </w:t>
      </w:r>
      <w:r w:rsidR="0FFDC198">
        <w:rPr/>
        <w:t>aferição de pressão</w:t>
      </w:r>
      <w:r w:rsidR="4BFE24B7">
        <w:rPr/>
        <w:t xml:space="preserve"> arterial</w:t>
      </w:r>
      <w:r w:rsidR="0FFDC198">
        <w:rPr/>
        <w:t xml:space="preserve">, </w:t>
      </w:r>
      <w:r w:rsidR="0FFDC198">
        <w:rPr/>
        <w:t>exame de glicemia</w:t>
      </w:r>
      <w:r w:rsidR="6791E693">
        <w:rPr/>
        <w:t>, eletrocardiograma</w:t>
      </w:r>
      <w:r w:rsidR="58687FD3">
        <w:rPr/>
        <w:t>,</w:t>
      </w:r>
      <w:r w:rsidR="10F4CF83">
        <w:rPr/>
        <w:t xml:space="preserve"> as alergi</w:t>
      </w:r>
      <w:r w:rsidR="10F4CF83">
        <w:rPr/>
        <w:t>as que possui</w:t>
      </w:r>
      <w:r w:rsidR="0FFDC198">
        <w:rPr/>
        <w:t xml:space="preserve"> e </w:t>
      </w:r>
      <w:r w:rsidR="1BB726EF">
        <w:rPr/>
        <w:t>os</w:t>
      </w:r>
      <w:r w:rsidR="0FFDC198">
        <w:rPr/>
        <w:t xml:space="preserve"> </w:t>
      </w:r>
      <w:r w:rsidR="0FFDC198">
        <w:rPr/>
        <w:t>medicamento</w:t>
      </w:r>
      <w:r w:rsidR="3AAC1D03">
        <w:rPr/>
        <w:t>s</w:t>
      </w:r>
      <w:r w:rsidR="0FFDC198">
        <w:rPr/>
        <w:t xml:space="preserve"> prescrito</w:t>
      </w:r>
      <w:r w:rsidR="41405A84">
        <w:rPr/>
        <w:t>s</w:t>
      </w:r>
      <w:r w:rsidR="0FFDC198">
        <w:rPr/>
        <w:t xml:space="preserve">. </w:t>
      </w:r>
    </w:p>
    <w:p xmlns:wp14="http://schemas.microsoft.com/office/word/2010/wordml" w:rsidP="556462DB" wp14:paraId="76489D3A" wp14:textId="36D31B2E">
      <w:pPr>
        <w:pStyle w:val="Normal"/>
        <w:ind w:left="0"/>
        <w:jc w:val="both"/>
        <w:rPr>
          <w:sz w:val="24"/>
          <w:szCs w:val="24"/>
        </w:rPr>
      </w:pPr>
      <w:r w:rsidR="1E97B2DC">
        <w:rPr/>
        <w:t xml:space="preserve">Em um final de semana em que a UBS estava fechada, </w:t>
      </w:r>
      <w:r w:rsidR="0FFDC198">
        <w:rPr/>
        <w:t>Dona Marta sent</w:t>
      </w:r>
      <w:r w:rsidR="6012F5E1">
        <w:rPr/>
        <w:t>iu</w:t>
      </w:r>
      <w:r w:rsidR="0FFDC198">
        <w:rPr/>
        <w:t>-se mal e procur</w:t>
      </w:r>
      <w:r w:rsidR="556A4008">
        <w:rPr/>
        <w:t>ou</w:t>
      </w:r>
      <w:r w:rsidR="0FFDC198">
        <w:rPr/>
        <w:t xml:space="preserve"> a Unidade de Pronto Atendimento (UPA) d</w:t>
      </w:r>
      <w:r w:rsidR="69B91B66">
        <w:rPr/>
        <w:t>o município</w:t>
      </w:r>
      <w:r w:rsidR="0FFDC198">
        <w:rPr/>
        <w:t>. O médico da UPA, acess</w:t>
      </w:r>
      <w:r w:rsidR="7576BE3E">
        <w:rPr/>
        <w:t>ou</w:t>
      </w:r>
      <w:r w:rsidR="0FFDC198">
        <w:rPr/>
        <w:t xml:space="preserve"> o prontuário </w:t>
      </w:r>
      <w:r w:rsidR="4AA2134D">
        <w:rPr/>
        <w:t xml:space="preserve">eletrônico </w:t>
      </w:r>
      <w:r w:rsidR="0FFDC198">
        <w:rPr/>
        <w:t>conectado à RNDS, consegu</w:t>
      </w:r>
      <w:r w:rsidR="6374284F">
        <w:rPr/>
        <w:t xml:space="preserve">iu </w:t>
      </w:r>
      <w:r w:rsidR="0FFDC198">
        <w:rPr/>
        <w:t>e ver imediatamente</w:t>
      </w:r>
      <w:r w:rsidR="6B86A4D3">
        <w:rPr/>
        <w:t xml:space="preserve"> as </w:t>
      </w:r>
      <w:r w:rsidR="0FFDC198">
        <w:rPr/>
        <w:t>doenças crônicas de Dona Marta</w:t>
      </w:r>
      <w:r w:rsidR="66D71320">
        <w:rPr/>
        <w:t xml:space="preserve"> e os</w:t>
      </w:r>
      <w:r w:rsidR="0FFDC198">
        <w:rPr/>
        <w:t xml:space="preserve"> medicamentos </w:t>
      </w:r>
      <w:r w:rsidR="2474683A">
        <w:rPr/>
        <w:t>faz uso e a</w:t>
      </w:r>
      <w:r w:rsidR="0FFDC198">
        <w:rPr/>
        <w:t xml:space="preserve"> dosagem</w:t>
      </w:r>
      <w:r w:rsidR="05C38FC5">
        <w:rPr/>
        <w:t xml:space="preserve">; se possui </w:t>
      </w:r>
      <w:r w:rsidR="0FFDC198">
        <w:rPr/>
        <w:t>alguma alergia</w:t>
      </w:r>
      <w:r w:rsidR="16C602C9">
        <w:rPr/>
        <w:t xml:space="preserve">; e os </w:t>
      </w:r>
      <w:r w:rsidR="0FFDC198">
        <w:rPr/>
        <w:t>resultados de seus exames</w:t>
      </w:r>
      <w:r w:rsidR="0FFDC198">
        <w:rPr/>
        <w:t xml:space="preserve">. </w:t>
      </w:r>
    </w:p>
    <w:p xmlns:wp14="http://schemas.microsoft.com/office/word/2010/wordml" w:rsidP="6ADD42E9" wp14:paraId="5E051557" wp14:textId="15764646">
      <w:pPr>
        <w:pStyle w:val="Normal"/>
        <w:jc w:val="both"/>
      </w:pPr>
      <w:r w:rsidR="0FFDC198">
        <w:rPr/>
        <w:t>Com essa visão completa, o médico da UPA não precisa perguntar tudo novamente ou</w:t>
      </w:r>
      <w:r w:rsidR="1DDE9D66">
        <w:rPr/>
        <w:t xml:space="preserve"> acionar os familiares, nem</w:t>
      </w:r>
      <w:r w:rsidR="0FFDC198">
        <w:rPr/>
        <w:t xml:space="preserve"> prescrever algo que Dona Marta </w:t>
      </w:r>
      <w:r w:rsidR="51D1CA5C">
        <w:rPr/>
        <w:t xml:space="preserve">faz </w:t>
      </w:r>
      <w:r w:rsidR="0FFDC198">
        <w:rPr/>
        <w:t>us</w:t>
      </w:r>
      <w:r w:rsidR="65E668CE">
        <w:rPr/>
        <w:t>o</w:t>
      </w:r>
      <w:r w:rsidR="0FFDC198">
        <w:rPr/>
        <w:t xml:space="preserve"> ou ao qual é alérgica. Isso agiliza o atendimento, aumenta a segurança d</w:t>
      </w:r>
      <w:r w:rsidR="2675FE5D">
        <w:rPr/>
        <w:t>a usuária</w:t>
      </w:r>
      <w:r w:rsidR="0FFDC198">
        <w:rPr/>
        <w:t xml:space="preserve"> e </w:t>
      </w:r>
      <w:r w:rsidR="464E4DFB">
        <w:rPr/>
        <w:t>possibilita</w:t>
      </w:r>
      <w:r w:rsidR="0FFDC198">
        <w:rPr/>
        <w:t xml:space="preserve"> que o tratamento seja adequado e contínuo, mesmo em um ambiente de urgência. </w:t>
      </w:r>
    </w:p>
    <w:p w:rsidR="396DCBE9" w:rsidP="556462DB" w:rsidRDefault="396DCBE9" w14:paraId="46B45DC6" w14:textId="733C97CA">
      <w:pPr>
        <w:pStyle w:val="Normal"/>
        <w:ind w:left="0"/>
        <w:jc w:val="both"/>
      </w:pPr>
      <w:r w:rsidR="396DCBE9">
        <w:rPr/>
        <w:t xml:space="preserve">Com os prontuários eletrônicos conectados, </w:t>
      </w:r>
      <w:r w:rsidR="28D496A6">
        <w:rPr/>
        <w:t>um</w:t>
      </w:r>
      <w:r w:rsidR="28E9420E">
        <w:rPr/>
        <w:t xml:space="preserve">a pessoa </w:t>
      </w:r>
      <w:r w:rsidR="28D496A6">
        <w:rPr/>
        <w:t>residente em um município</w:t>
      </w:r>
      <w:r w:rsidR="58CD2631">
        <w:rPr/>
        <w:t xml:space="preserve"> quando for atendida</w:t>
      </w:r>
      <w:r w:rsidR="28D496A6">
        <w:rPr/>
        <w:t xml:space="preserve"> em uma unidade de saúde </w:t>
      </w:r>
      <w:r w:rsidR="09D92ED3">
        <w:rPr/>
        <w:t xml:space="preserve">localizada em </w:t>
      </w:r>
      <w:r w:rsidR="28D496A6">
        <w:rPr/>
        <w:t>um outro município, os profissionais envolvidos no cuidado terão acesso às informações do usuário, como alergias a medicamentos e aqueles que estão em uso, histórico de doenças crônicas e de vacinação, e resultados de exames. Isso pode evitar lacunas no tratamento, aumenta a segurança do usuário e promove uma abordagem mais integrada e humanizada do cuidado.</w:t>
      </w:r>
    </w:p>
    <w:p w:rsidR="04611B4C" w:rsidP="556462DB" w:rsidRDefault="04611B4C" w14:paraId="4BDD713A" w14:textId="2F558936">
      <w:pPr>
        <w:pStyle w:val="Normal"/>
        <w:ind w:left="0"/>
        <w:jc w:val="both"/>
      </w:pPr>
      <w:r w:rsidR="04611B4C">
        <w:rPr/>
        <w:t>1.4.2. Telessaúde</w:t>
      </w:r>
    </w:p>
    <w:p w:rsidR="28D496A6" w:rsidP="556462DB" w:rsidRDefault="28D496A6" w14:paraId="6497BE80" w14:textId="0AB67030">
      <w:pPr>
        <w:pStyle w:val="Normal"/>
        <w:ind w:left="0"/>
        <w:jc w:val="both"/>
        <w:rPr>
          <w:sz w:val="24"/>
          <w:szCs w:val="24"/>
        </w:rPr>
      </w:pPr>
      <w:r w:rsidR="28D496A6">
        <w:rPr/>
        <w:t>A Saúde Digital, através da telessaúde viabiliza o acesso, rompendo barreiras geográficas. Moradores de distritos afastados, por exemplo, podem realizar uma teleconsulta com um especialista que atua em algum grande centro</w:t>
      </w:r>
      <w:r w:rsidR="28D496A6">
        <w:rPr/>
        <w:t>, sem precisar se deslocar por longas distâncias. Isso democratiza o acesso a serviços especializados, garantindo que o cuidado de qualidade chegue a quem mais precisa, independentemente da localização.</w:t>
      </w:r>
      <w:commentRangeStart w:id="1087265390"/>
      <w:commentRangeEnd w:id="1087265390"/>
      <w:r>
        <w:rPr>
          <w:rStyle w:val="CommentReference"/>
        </w:rPr>
        <w:commentReference w:id="1087265390"/>
      </w:r>
    </w:p>
    <w:p xmlns:wp14="http://schemas.microsoft.com/office/word/2010/wordml" w:rsidP="6ADD42E9" wp14:paraId="3801CBC2" wp14:textId="5CB02678">
      <w:pPr>
        <w:pStyle w:val="Normal"/>
        <w:jc w:val="both"/>
      </w:pPr>
      <w:r w:rsidR="73A26562">
        <w:rPr>
          <w:b w:val="0"/>
          <w:bCs w:val="0"/>
        </w:rPr>
        <w:t>1.</w:t>
      </w:r>
      <w:r w:rsidR="4A54282D">
        <w:rPr>
          <w:b w:val="0"/>
          <w:bCs w:val="0"/>
        </w:rPr>
        <w:t>4</w:t>
      </w:r>
      <w:r w:rsidR="59B02869">
        <w:rPr>
          <w:b w:val="0"/>
          <w:bCs w:val="0"/>
        </w:rPr>
        <w:t>.</w:t>
      </w:r>
      <w:r w:rsidR="45228096">
        <w:rPr>
          <w:b w:val="0"/>
          <w:bCs w:val="0"/>
        </w:rPr>
        <w:t>3</w:t>
      </w:r>
      <w:r w:rsidR="73A26562">
        <w:rPr>
          <w:b w:val="0"/>
          <w:bCs w:val="0"/>
        </w:rPr>
        <w:t xml:space="preserve">. </w:t>
      </w:r>
      <w:r w:rsidR="0FFDC198">
        <w:rPr>
          <w:b w:val="0"/>
          <w:bCs w:val="0"/>
        </w:rPr>
        <w:t xml:space="preserve">O </w:t>
      </w:r>
      <w:r w:rsidR="647CA194">
        <w:rPr>
          <w:b w:val="0"/>
          <w:bCs w:val="0"/>
        </w:rPr>
        <w:t>p</w:t>
      </w:r>
      <w:r w:rsidR="0FFDC198">
        <w:rPr>
          <w:b w:val="0"/>
          <w:bCs w:val="0"/>
        </w:rPr>
        <w:t xml:space="preserve">lanejamento </w:t>
      </w:r>
      <w:r w:rsidR="7E488438">
        <w:rPr>
          <w:b w:val="0"/>
          <w:bCs w:val="0"/>
        </w:rPr>
        <w:t>e</w:t>
      </w:r>
      <w:r w:rsidR="0FFDC198">
        <w:rPr>
          <w:b w:val="0"/>
          <w:bCs w:val="0"/>
        </w:rPr>
        <w:t xml:space="preserve">stratégico da </w:t>
      </w:r>
      <w:r w:rsidR="5E41D197">
        <w:rPr>
          <w:b w:val="0"/>
          <w:bCs w:val="0"/>
        </w:rPr>
        <w:t>v</w:t>
      </w:r>
      <w:r w:rsidR="0FFDC198">
        <w:rPr>
          <w:b w:val="0"/>
          <w:bCs w:val="0"/>
        </w:rPr>
        <w:t>acinação</w:t>
      </w:r>
      <w:r w:rsidR="113F2A05">
        <w:rPr>
          <w:b w:val="0"/>
          <w:bCs w:val="0"/>
        </w:rPr>
        <w:t xml:space="preserve"> </w:t>
      </w:r>
      <w:r w:rsidR="0FFDC198">
        <w:rPr>
          <w:b w:val="0"/>
          <w:bCs w:val="0"/>
        </w:rPr>
        <w:t>pelo</w:t>
      </w:r>
      <w:r w:rsidR="0FFDC198">
        <w:rPr>
          <w:b w:val="0"/>
          <w:bCs w:val="0"/>
        </w:rPr>
        <w:t xml:space="preserve"> </w:t>
      </w:r>
      <w:r w:rsidR="02A3334B">
        <w:rPr>
          <w:b w:val="0"/>
          <w:bCs w:val="0"/>
        </w:rPr>
        <w:t>g</w:t>
      </w:r>
      <w:r w:rsidR="0FFDC198">
        <w:rPr>
          <w:b w:val="0"/>
          <w:bCs w:val="0"/>
        </w:rPr>
        <w:t xml:space="preserve">estor de </w:t>
      </w:r>
      <w:r w:rsidR="56BCD347">
        <w:rPr>
          <w:b w:val="0"/>
          <w:bCs w:val="0"/>
        </w:rPr>
        <w:t>s</w:t>
      </w:r>
      <w:r w:rsidR="0FFDC198">
        <w:rPr>
          <w:b w:val="0"/>
          <w:bCs w:val="0"/>
        </w:rPr>
        <w:t>aúde</w:t>
      </w:r>
      <w:r w:rsidR="0FFDC198">
        <w:rPr>
          <w:b w:val="0"/>
          <w:bCs w:val="0"/>
        </w:rPr>
        <w:t xml:space="preserve">: </w:t>
      </w:r>
    </w:p>
    <w:p xmlns:wp14="http://schemas.microsoft.com/office/word/2010/wordml" w:rsidP="6ADD42E9" wp14:paraId="42642020" wp14:textId="62BA2924">
      <w:pPr>
        <w:pStyle w:val="Normal"/>
        <w:jc w:val="both"/>
      </w:pPr>
      <w:commentRangeStart w:id="1387803008"/>
      <w:r w:rsidR="47AB815E">
        <w:rPr/>
        <w:t xml:space="preserve">Um município que apresenta baixa cobertura de vacinação em algumas regiões da cidade. </w:t>
      </w:r>
      <w:r w:rsidR="0FFDC198">
        <w:rPr/>
        <w:t xml:space="preserve">Com a Saúde Digital, ele utiliza os dados do </w:t>
      </w:r>
      <w:commentRangeStart w:id="133619607"/>
      <w:r w:rsidR="0FFDC198">
        <w:rPr/>
        <w:t>SISAB (Sistema de Informação em Saúde para a Atenção Básica). O SISAB</w:t>
      </w:r>
      <w:commentRangeEnd w:id="133619607"/>
      <w:r>
        <w:rPr>
          <w:rStyle w:val="CommentReference"/>
        </w:rPr>
        <w:commentReference w:id="133619607"/>
      </w:r>
      <w:r w:rsidR="0FFDC198">
        <w:rPr/>
        <w:t>, alimentado pelos registros eletrônicos de cada</w:t>
      </w:r>
      <w:r w:rsidR="72975890">
        <w:rPr/>
        <w:t xml:space="preserve"> dose de</w:t>
      </w:r>
      <w:r w:rsidR="0FFDC198">
        <w:rPr/>
        <w:t xml:space="preserve"> vacina aplicada nas UBSs do município, oferece um panorama detalhado e atualizado. </w:t>
      </w:r>
    </w:p>
    <w:p xmlns:wp14="http://schemas.microsoft.com/office/word/2010/wordml" w:rsidP="6ADD42E9" wp14:paraId="6851D9C9" wp14:textId="0F639E09">
      <w:pPr>
        <w:pStyle w:val="Normal"/>
        <w:jc w:val="both"/>
      </w:pPr>
      <w:commentRangeStart w:id="186171233"/>
      <w:r w:rsidR="6F90CAE8">
        <w:rPr/>
        <w:t xml:space="preserve">Através de painéis de controle digitais, o Secretário consegue: </w:t>
      </w:r>
    </w:p>
    <w:p xmlns:wp14="http://schemas.microsoft.com/office/word/2010/wordml" w:rsidP="6ADD42E9" wp14:paraId="7AD37FCB" wp14:textId="4B98A42A">
      <w:pPr>
        <w:pStyle w:val="ListParagraph"/>
        <w:numPr>
          <w:ilvl w:val="0"/>
          <w:numId w:val="6"/>
        </w:numPr>
        <w:jc w:val="both"/>
        <w:rPr>
          <w:sz w:val="24"/>
          <w:szCs w:val="24"/>
        </w:rPr>
      </w:pPr>
      <w:r w:rsidR="6F90CAE8">
        <w:rPr/>
        <w:t xml:space="preserve">Visualizar em um mapa os bairros ou áreas rurais com a menor cobertura vacinal para cada tipo de vacina (por exemplo, Sarampo, Poliomielite). </w:t>
      </w:r>
      <w:commentRangeEnd w:id="186171233"/>
      <w:r>
        <w:rPr>
          <w:rStyle w:val="CommentReference"/>
        </w:rPr>
        <w:commentReference w:id="186171233"/>
      </w:r>
    </w:p>
    <w:p xmlns:wp14="http://schemas.microsoft.com/office/word/2010/wordml" w:rsidP="6ADD42E9" wp14:paraId="669C26CF" wp14:textId="4DC22B18">
      <w:pPr>
        <w:pStyle w:val="ListParagraph"/>
        <w:numPr>
          <w:ilvl w:val="0"/>
          <w:numId w:val="6"/>
        </w:numPr>
        <w:jc w:val="both"/>
        <w:rPr>
          <w:sz w:val="24"/>
          <w:szCs w:val="24"/>
        </w:rPr>
      </w:pPr>
      <w:r w:rsidR="6F90CAE8">
        <w:rPr/>
        <w:t xml:space="preserve">Identificar os grupos etários (crianças de 0 a 1 ano, 1 a 2 </w:t>
      </w:r>
      <w:r w:rsidR="6F90CAE8">
        <w:rPr/>
        <w:t>anos, etc.</w:t>
      </w:r>
      <w:r w:rsidR="6F90CAE8">
        <w:rPr/>
        <w:t xml:space="preserve">) onde a cobertura está abaixo do esperado. </w:t>
      </w:r>
    </w:p>
    <w:p xmlns:wp14="http://schemas.microsoft.com/office/word/2010/wordml" w:rsidP="6ADD42E9" wp14:paraId="5EABAB5C" wp14:textId="57DEA74C">
      <w:pPr>
        <w:pStyle w:val="ListParagraph"/>
        <w:numPr>
          <w:ilvl w:val="0"/>
          <w:numId w:val="6"/>
        </w:numPr>
        <w:jc w:val="both"/>
        <w:rPr>
          <w:sz w:val="24"/>
          <w:szCs w:val="24"/>
        </w:rPr>
      </w:pPr>
      <w:r w:rsidR="6F90CAE8">
        <w:rPr/>
        <w:t xml:space="preserve">Cruzar essas informações com o número de equipes de Saúde da Família e agentes comunitários disponíveis em cada área. </w:t>
      </w:r>
    </w:p>
    <w:p xmlns:wp14="http://schemas.microsoft.com/office/word/2010/wordml" w:rsidP="6ADD42E9" wp14:paraId="580B06B7" wp14:textId="0D6F7E39">
      <w:pPr>
        <w:pStyle w:val="Normal"/>
        <w:jc w:val="both"/>
      </w:pPr>
      <w:r w:rsidR="0FFDC198">
        <w:rPr/>
        <w:t>Com base nesses dados</w:t>
      </w:r>
      <w:r w:rsidR="0FFDC198">
        <w:rPr/>
        <w:t xml:space="preserve">, ele pode planejar uma campanha de vacinação direcionada: enviar equipes móveis para os bairros com baixa cobertura, intensificar a busca ativa de crianças não vacinadas e alocar os recursos (doses de vacina, materiais educativos) exatamente onde são mais necessários, otimizando os resultados da campanha e protegendo mais </w:t>
      </w:r>
      <w:r w:rsidR="4031D6EA">
        <w:rPr/>
        <w:t>a população das doenças preveníveis por vacinação</w:t>
      </w:r>
      <w:r w:rsidR="0FFDC198">
        <w:rPr/>
        <w:t xml:space="preserve">. </w:t>
      </w:r>
      <w:commentRangeEnd w:id="1387803008"/>
      <w:r>
        <w:rPr>
          <w:rStyle w:val="CommentReference"/>
        </w:rPr>
        <w:commentReference w:id="1387803008"/>
      </w:r>
    </w:p>
    <w:p xmlns:wp14="http://schemas.microsoft.com/office/word/2010/wordml" w:rsidP="6ADD42E9" wp14:paraId="14877C8A" wp14:textId="4E527653">
      <w:pPr>
        <w:pStyle w:val="Normal"/>
        <w:jc w:val="both"/>
      </w:pPr>
      <w:r w:rsidR="0FFDC198">
        <w:rPr/>
        <w:t xml:space="preserve">Esses exemplos demonstram como a Saúde Digital não é um conceito abstrato, mas uma realidade que traz benefícios diretos e mensuráveis para a população e para a eficiência da gestão da saúde no seu município. </w:t>
      </w:r>
      <w:commentRangeStart w:id="1558961136"/>
      <w:commentRangeEnd w:id="1558961136"/>
      <w:r>
        <w:rPr>
          <w:rStyle w:val="CommentReference"/>
        </w:rPr>
        <w:commentReference w:id="1558961136"/>
      </w:r>
      <w:commentRangeEnd w:id="726445773"/>
      <w:r>
        <w:rPr>
          <w:rStyle w:val="CommentReference"/>
        </w:rPr>
        <w:commentReference w:id="726445773"/>
      </w:r>
    </w:p>
    <w:p xmlns:wp14="http://schemas.microsoft.com/office/word/2010/wordml" w:rsidP="6ADD42E9" wp14:paraId="09483C13" wp14:textId="434C46E5">
      <w:pPr>
        <w:pStyle w:val="Normal"/>
        <w:jc w:val="both"/>
        <w:rPr>
          <w:sz w:val="24"/>
          <w:szCs w:val="24"/>
        </w:rPr>
      </w:pPr>
      <w:r w:rsidR="0FFDC198">
        <w:rPr/>
        <w:t xml:space="preserve"> </w:t>
      </w:r>
    </w:p>
    <w:p w:rsidR="01314DF8" w:rsidP="556462DB" w:rsidRDefault="01314DF8" w14:paraId="413E2E80" w14:textId="4B97D917">
      <w:pPr>
        <w:pStyle w:val="Normal"/>
        <w:jc w:val="both"/>
        <w:rPr>
          <w:b w:val="1"/>
          <w:bCs w:val="1"/>
        </w:rPr>
      </w:pPr>
      <w:r w:rsidRPr="556462DB" w:rsidR="01314DF8">
        <w:rPr>
          <w:b w:val="1"/>
          <w:bCs w:val="1"/>
        </w:rPr>
        <w:t xml:space="preserve">2. </w:t>
      </w:r>
      <w:r w:rsidRPr="556462DB" w:rsidR="45E0E886">
        <w:rPr>
          <w:b w:val="1"/>
          <w:bCs w:val="1"/>
        </w:rPr>
        <w:t>GOVERNANÇA</w:t>
      </w:r>
      <w:r w:rsidRPr="556462DB" w:rsidR="06700F54">
        <w:rPr>
          <w:b w:val="1"/>
          <w:bCs w:val="1"/>
        </w:rPr>
        <w:t xml:space="preserve"> E A ESTRATÉGIA DE SAÚDE DIGITAL PARA O BRASIL 2020-2028</w:t>
      </w:r>
    </w:p>
    <w:p w:rsidR="556462DB" w:rsidP="556462DB" w:rsidRDefault="556462DB" w14:paraId="03FE00BC" w14:textId="2D55721D">
      <w:pPr>
        <w:pStyle w:val="Normal"/>
        <w:jc w:val="both"/>
      </w:pPr>
    </w:p>
    <w:p w:rsidR="5E65585A" w:rsidP="556462DB" w:rsidRDefault="5E65585A" w14:paraId="13F7DD51" w14:textId="269F119E">
      <w:pPr>
        <w:pStyle w:val="Normal"/>
        <w:jc w:val="both"/>
      </w:pPr>
      <w:r w:rsidR="5E65585A">
        <w:rPr/>
        <w:t>G</w:t>
      </w:r>
      <w:r w:rsidR="5EABA07F">
        <w:rPr/>
        <w:t xml:space="preserve">overnança </w:t>
      </w:r>
      <w:r w:rsidR="6015C9BF">
        <w:rPr/>
        <w:t xml:space="preserve">é o modo que </w:t>
      </w:r>
      <w:r w:rsidR="5EABA07F">
        <w:rPr/>
        <w:t>as regras, normas e ações são estruturadas, sustentadas, reguladas e responsabilizadas com ética e transparência</w:t>
      </w:r>
      <w:r w:rsidR="1D34C37D">
        <w:rPr/>
        <w:t xml:space="preserve"> (UFG, 2021</w:t>
      </w:r>
      <w:r w:rsidR="1D34C37D">
        <w:rPr/>
        <w:t>)</w:t>
      </w:r>
      <w:r w:rsidR="5EABA07F">
        <w:rPr/>
        <w:t>.</w:t>
      </w:r>
    </w:p>
    <w:p w:rsidR="49AAEA8C" w:rsidP="556462DB" w:rsidRDefault="49AAEA8C" w14:paraId="11E0AEEB" w14:textId="75CB0DBD">
      <w:pPr>
        <w:pStyle w:val="Normal"/>
        <w:jc w:val="both"/>
      </w:pPr>
      <w:r w:rsidR="49AAEA8C">
        <w:rPr/>
        <w:t>A governança em saúde digital é uma estrutura robusta e de alto nível que organiza ações, capacita</w:t>
      </w:r>
      <w:r w:rsidR="0CE6EC19">
        <w:rPr/>
        <w:t xml:space="preserve"> e forma</w:t>
      </w:r>
      <w:r w:rsidR="49AAEA8C">
        <w:rPr/>
        <w:t xml:space="preserve"> recursos humanos, provê recursos materiais, promove e garante a adesão a aspectos éticos e legais, delega poderes e cobra resultados. Além disso, ela identifica, coordena e monitora o progresso de atividades fundamentais para o uso das T</w:t>
      </w:r>
      <w:r w:rsidR="5A1F4899">
        <w:rPr/>
        <w:t xml:space="preserve">IC </w:t>
      </w:r>
      <w:r w:rsidR="49AAEA8C">
        <w:rPr/>
        <w:t xml:space="preserve">na produção e disponibilização de informações confiáveis sobre o estado de saúde, </w:t>
      </w:r>
      <w:r w:rsidR="535D8024">
        <w:rPr/>
        <w:t>quando</w:t>
      </w:r>
      <w:r w:rsidR="49AAEA8C">
        <w:rPr/>
        <w:t xml:space="preserve"> são necessárias</w:t>
      </w:r>
      <w:r w:rsidR="1504A712">
        <w:rPr/>
        <w:t xml:space="preserve"> (UFG, 2021)</w:t>
      </w:r>
      <w:r w:rsidR="49AAEA8C">
        <w:rPr/>
        <w:t>.</w:t>
      </w:r>
    </w:p>
    <w:p w:rsidR="12C73B3C" w:rsidP="556462DB" w:rsidRDefault="12C73B3C" w14:paraId="2D2EB242" w14:textId="4ADCB46C">
      <w:pPr>
        <w:pStyle w:val="Normal"/>
        <w:jc w:val="both"/>
      </w:pPr>
      <w:r w:rsidR="12C73B3C">
        <w:rPr/>
        <w:t>Com efeito, estabelecer estratégias de governança é essencial para obter sucesso na implementação da saúde digital.</w:t>
      </w:r>
      <w:r w:rsidR="40BBC382">
        <w:rPr/>
        <w:t xml:space="preserve"> </w:t>
      </w:r>
    </w:p>
    <w:p w:rsidR="4F1B55AF" w:rsidP="556462DB" w:rsidRDefault="4F1B55AF" w14:paraId="3ACFA005" w14:textId="2C28A123">
      <w:pPr>
        <w:pStyle w:val="Normal"/>
        <w:jc w:val="both"/>
      </w:pPr>
      <w:r w:rsidR="4F1B55AF">
        <w:rPr/>
        <w:t>Nesse passo, a</w:t>
      </w:r>
      <w:r w:rsidR="3A03894A">
        <w:rPr/>
        <w:t xml:space="preserve"> governança </w:t>
      </w:r>
      <w:r w:rsidR="160A7AAD">
        <w:rPr/>
        <w:t xml:space="preserve">e liderança é a prioridade 1 da Estratégia de </w:t>
      </w:r>
      <w:r w:rsidR="3A03894A">
        <w:rPr/>
        <w:t>Saúde Digital para o Brasil 2020-2028 (ESD28)</w:t>
      </w:r>
      <w:r w:rsidR="32CAF95E">
        <w:rPr/>
        <w:t xml:space="preserve">. </w:t>
      </w:r>
      <w:r w:rsidR="79CB964F">
        <w:rPr/>
        <w:t>O Ministério da Saúde propõe que a ESD seja desenvolvida sob a sua liderança</w:t>
      </w:r>
      <w:r w:rsidR="432355F4">
        <w:rPr/>
        <w:t xml:space="preserve">, por ser o órgão com legitimidade necessária para desenvolver uma ESD que represente os interesses das três instâncias de gestão do SUS e da população, incorpore a contribuição ativa dos atores externos que participam das plataformas de colaboração conforme os princípios do SUS e alinhada às diretrizes do Conselho Nacional de Saúde (CNS) e da Comissão </w:t>
      </w:r>
      <w:r w:rsidR="432355F4">
        <w:rPr/>
        <w:t>Intergestores</w:t>
      </w:r>
      <w:r w:rsidR="432355F4">
        <w:rPr/>
        <w:t xml:space="preserve"> Tripartite (CIT)</w:t>
      </w:r>
      <w:r w:rsidR="436EBA47">
        <w:rPr/>
        <w:t xml:space="preserve"> </w:t>
      </w:r>
      <w:r w:rsidR="26259B90">
        <w:rPr/>
        <w:t>(</w:t>
      </w:r>
      <w:r w:rsidR="26259B90">
        <w:rPr/>
        <w:t>BRASIL, 2020 – ESD</w:t>
      </w:r>
      <w:r w:rsidR="2946B5CD">
        <w:rPr/>
        <w:t>; UFG, 2022).</w:t>
      </w:r>
    </w:p>
    <w:p w:rsidR="41BA97F2" w:rsidP="556462DB" w:rsidRDefault="41BA97F2" w14:paraId="6B578EDD" w14:textId="561776C0">
      <w:pPr>
        <w:pStyle w:val="Normal"/>
        <w:suppressLineNumbers w:val="0"/>
        <w:bidi w:val="0"/>
        <w:spacing w:before="0" w:beforeAutospacing="off" w:after="160" w:afterAutospacing="off" w:line="279" w:lineRule="auto"/>
        <w:ind w:left="0" w:right="0"/>
        <w:jc w:val="both"/>
      </w:pPr>
      <w:r w:rsidR="41BA97F2">
        <w:rPr/>
        <w:t>Para tanto, o Ministério da Saúde em colaboração com atores externos, revisou e publicou a Política Nacional de Informação e Informática em Saúde (PNIIS)</w:t>
      </w:r>
      <w:r w:rsidR="3DF20733">
        <w:rPr/>
        <w:t xml:space="preserve">, por meio da </w:t>
      </w:r>
      <w:r w:rsidR="693AF279">
        <w:rPr/>
        <w:t>Portaria GM/MS nº 1.768, de 30 de julho de 2021</w:t>
      </w:r>
      <w:r w:rsidR="14A8E45F">
        <w:rPr/>
        <w:t xml:space="preserve">, a qual estabelece as </w:t>
      </w:r>
      <w:r w:rsidR="2B9E7437">
        <w:rPr/>
        <w:t>diretrizes</w:t>
      </w:r>
      <w:r w:rsidR="4F75568D">
        <w:rPr/>
        <w:t>,</w:t>
      </w:r>
      <w:r w:rsidR="2B9E7437">
        <w:rPr/>
        <w:t xml:space="preserve"> orientaç</w:t>
      </w:r>
      <w:r w:rsidR="03B5EAFA">
        <w:rPr/>
        <w:t>ões</w:t>
      </w:r>
      <w:r w:rsidR="2B9E7437">
        <w:rPr/>
        <w:t xml:space="preserve"> </w:t>
      </w:r>
      <w:r w:rsidR="738751FF">
        <w:rPr/>
        <w:t xml:space="preserve">e competências </w:t>
      </w:r>
      <w:r w:rsidR="2B9E7437">
        <w:rPr/>
        <w:t xml:space="preserve">para a o desenvolvimento da ESD, em </w:t>
      </w:r>
      <w:r w:rsidR="7CF5419F">
        <w:rPr/>
        <w:t>consonância</w:t>
      </w:r>
      <w:r w:rsidR="2B9E7437">
        <w:rPr/>
        <w:t xml:space="preserve"> com outras políticas e iniciativas públicas</w:t>
      </w:r>
      <w:r w:rsidR="48A3580A">
        <w:rPr/>
        <w:t xml:space="preserve"> (BRASIL, 2021</w:t>
      </w:r>
      <w:r w:rsidR="65C796CF">
        <w:rPr/>
        <w:t xml:space="preserve"> - PNIIS</w:t>
      </w:r>
      <w:r w:rsidR="48A3580A">
        <w:rPr/>
        <w:t>)</w:t>
      </w:r>
      <w:r w:rsidR="2B9E7437">
        <w:rPr/>
        <w:t>.</w:t>
      </w:r>
    </w:p>
    <w:p w:rsidR="7DFE74B5" w:rsidP="556462DB" w:rsidRDefault="7DFE74B5" w14:paraId="05D29162" w14:textId="1211A7C9">
      <w:pPr>
        <w:pStyle w:val="Normal"/>
        <w:jc w:val="both"/>
        <w:rPr>
          <w:i w:val="1"/>
          <w:iCs w:val="1"/>
        </w:rPr>
      </w:pPr>
      <w:r w:rsidR="7DFE74B5">
        <w:rPr/>
        <w:t xml:space="preserve">Vale notar que o conceito de </w:t>
      </w:r>
      <w:r w:rsidR="49AAEA8C">
        <w:rPr/>
        <w:t xml:space="preserve">Governança </w:t>
      </w:r>
      <w:r w:rsidR="2469D806">
        <w:rPr/>
        <w:t xml:space="preserve">é diferente de </w:t>
      </w:r>
      <w:r w:rsidR="49AAEA8C">
        <w:rPr/>
        <w:t>Gestão</w:t>
      </w:r>
      <w:r w:rsidR="460E2143">
        <w:rPr/>
        <w:t xml:space="preserve">. A </w:t>
      </w:r>
      <w:r w:rsidR="49AAEA8C">
        <w:rPr/>
        <w:t xml:space="preserve">Governança é a função direcionadora, preocupada com a qualidade do processo decisório e sua efetividade, define </w:t>
      </w:r>
      <w:r w:rsidRPr="556462DB" w:rsidR="49AAEA8C">
        <w:rPr>
          <w:i w:val="1"/>
          <w:iCs w:val="1"/>
        </w:rPr>
        <w:t>"para onde ir"</w:t>
      </w:r>
      <w:r w:rsidRPr="556462DB" w:rsidR="0D331560">
        <w:rPr>
          <w:i w:val="0"/>
          <w:iCs w:val="0"/>
        </w:rPr>
        <w:t xml:space="preserve"> e é</w:t>
      </w:r>
      <w:r w:rsidR="49AAEA8C">
        <w:rPr/>
        <w:t xml:space="preserve"> exercida por um plano de ação.</w:t>
      </w:r>
      <w:r w:rsidR="4890D1BC">
        <w:rPr/>
        <w:t xml:space="preserve"> Já a </w:t>
      </w:r>
      <w:r w:rsidR="49AAEA8C">
        <w:rPr/>
        <w:t>Gestão é a função realizadora, que recebe o direcionamento superior e se preocupa com a qualidade da implementação, eficácia e eficiência das ações</w:t>
      </w:r>
      <w:r w:rsidR="18C7428A">
        <w:rPr/>
        <w:t xml:space="preserve">, </w:t>
      </w:r>
      <w:r w:rsidR="49AAEA8C">
        <w:rPr/>
        <w:t xml:space="preserve">lida com </w:t>
      </w:r>
      <w:r w:rsidRPr="556462DB" w:rsidR="49AAEA8C">
        <w:rPr>
          <w:i w:val="1"/>
          <w:iCs w:val="1"/>
        </w:rPr>
        <w:t>"como chegar lá"</w:t>
      </w:r>
      <w:r w:rsidRPr="556462DB" w:rsidR="669B668E">
        <w:rPr>
          <w:i w:val="1"/>
          <w:iCs w:val="1"/>
        </w:rPr>
        <w:t xml:space="preserve"> </w:t>
      </w:r>
      <w:r w:rsidRPr="556462DB" w:rsidR="669B668E">
        <w:rPr>
          <w:i w:val="0"/>
          <w:iCs w:val="0"/>
        </w:rPr>
        <w:t>e</w:t>
      </w:r>
      <w:r w:rsidRPr="556462DB" w:rsidR="669B668E">
        <w:rPr>
          <w:i w:val="0"/>
          <w:iCs w:val="0"/>
        </w:rPr>
        <w:t xml:space="preserve"> é</w:t>
      </w:r>
      <w:r w:rsidRPr="556462DB" w:rsidR="49AAEA8C">
        <w:rPr>
          <w:i w:val="0"/>
          <w:iCs w:val="0"/>
        </w:rPr>
        <w:t xml:space="preserve"> </w:t>
      </w:r>
      <w:r w:rsidRPr="556462DB" w:rsidR="49AAEA8C">
        <w:rPr>
          <w:i w:val="0"/>
          <w:iCs w:val="0"/>
        </w:rPr>
        <w:t>exercida por um projeto de gestão</w:t>
      </w:r>
      <w:r w:rsidRPr="556462DB" w:rsidR="36ACF298">
        <w:rPr>
          <w:i w:val="0"/>
          <w:iCs w:val="0"/>
        </w:rPr>
        <w:t xml:space="preserve"> (UFG, 2021)</w:t>
      </w:r>
      <w:r w:rsidRPr="556462DB" w:rsidR="49AAEA8C">
        <w:rPr>
          <w:i w:val="0"/>
          <w:iCs w:val="0"/>
        </w:rPr>
        <w:t>.</w:t>
      </w:r>
    </w:p>
    <w:p w:rsidR="556462DB" w:rsidP="556462DB" w:rsidRDefault="556462DB" w14:paraId="3249A528" w14:textId="05BBF27F">
      <w:pPr>
        <w:jc w:val="both"/>
      </w:pPr>
    </w:p>
    <w:p w:rsidR="1C07FF13" w:rsidP="556462DB" w:rsidRDefault="1C07FF13" w14:paraId="12BDEC21" w14:textId="1DE8731A">
      <w:pPr>
        <w:jc w:val="both"/>
      </w:pPr>
      <w:r w:rsidR="1C07FF13">
        <w:drawing>
          <wp:inline wp14:editId="5FE045C3" wp14:anchorId="4D39CC44">
            <wp:extent cx="5724524" cy="1657350"/>
            <wp:effectExtent l="0" t="0" r="0" b="0"/>
            <wp:docPr id="144082773" name="" title=""/>
            <wp:cNvGraphicFramePr>
              <a:graphicFrameLocks noChangeAspect="1"/>
            </wp:cNvGraphicFramePr>
            <a:graphic>
              <a:graphicData uri="http://schemas.openxmlformats.org/drawingml/2006/picture">
                <pic:pic>
                  <pic:nvPicPr>
                    <pic:cNvPr id="0" name=""/>
                    <pic:cNvPicPr/>
                  </pic:nvPicPr>
                  <pic:blipFill>
                    <a:blip r:embed="Rbdb77a359b0042de">
                      <a:extLst>
                        <a:ext xmlns:a="http://schemas.openxmlformats.org/drawingml/2006/main" uri="{28A0092B-C50C-407E-A947-70E740481C1C}">
                          <a14:useLocalDpi val="0"/>
                        </a:ext>
                      </a:extLst>
                    </a:blip>
                    <a:stretch>
                      <a:fillRect/>
                    </a:stretch>
                  </pic:blipFill>
                  <pic:spPr>
                    <a:xfrm>
                      <a:off x="0" y="0"/>
                      <a:ext cx="5724524" cy="1657350"/>
                    </a:xfrm>
                    <a:prstGeom prst="rect">
                      <a:avLst/>
                    </a:prstGeom>
                  </pic:spPr>
                </pic:pic>
              </a:graphicData>
            </a:graphic>
          </wp:inline>
        </w:drawing>
      </w:r>
    </w:p>
    <w:p w:rsidR="382DDC6B" w:rsidP="556462DB" w:rsidRDefault="382DDC6B" w14:paraId="41FAD003" w14:textId="7855B6FC">
      <w:pPr>
        <w:pStyle w:val="Normal"/>
        <w:jc w:val="both"/>
      </w:pPr>
      <w:commentRangeStart w:id="251362367"/>
      <w:r w:rsidR="382DDC6B">
        <w:rPr/>
        <w:t xml:space="preserve">A </w:t>
      </w:r>
      <w:r w:rsidR="49AAEA8C">
        <w:rPr/>
        <w:t>Governança de Saúde Digital</w:t>
      </w:r>
      <w:r w:rsidR="72684A61">
        <w:rPr/>
        <w:t xml:space="preserve"> </w:t>
      </w:r>
      <w:r w:rsidR="49AAEA8C">
        <w:rPr/>
        <w:t>envolve dois grandes pilares: os recursos (quem, como, quando, com que ferramentas, processos e equipe) e o que será governado</w:t>
      </w:r>
      <w:r w:rsidR="49AAEA8C">
        <w:rPr/>
        <w:t xml:space="preserve"> (o que estará "abaixo" dessa governança, como a Saúde Digital, que é acolhida pelo SUS, e não o contrário)</w:t>
      </w:r>
      <w:r w:rsidR="4CA654D7">
        <w:rPr/>
        <w:t xml:space="preserve"> (UFG, 2021)</w:t>
      </w:r>
      <w:r w:rsidR="1EDD4060">
        <w:rPr/>
        <w:t>, ilustrada esquematicamente pela Figura X</w:t>
      </w:r>
      <w:r w:rsidR="49AAEA8C">
        <w:rPr/>
        <w:t>.</w:t>
      </w:r>
      <w:commentRangeEnd w:id="251362367"/>
      <w:r>
        <w:rPr>
          <w:rStyle w:val="CommentReference"/>
        </w:rPr>
        <w:commentReference w:id="251362367"/>
      </w:r>
    </w:p>
    <w:p w:rsidR="0AB5D985" w:rsidP="556462DB" w:rsidRDefault="0AB5D985" w14:paraId="354547E5" w14:textId="2257FAA8">
      <w:pPr>
        <w:pStyle w:val="Normal"/>
        <w:jc w:val="both"/>
      </w:pPr>
      <w:r w:rsidR="0AB5D985">
        <w:rPr/>
        <w:t>Figura X: Estrutura esquemática da Governança de Saúde Digital para o Brasil</w:t>
      </w:r>
    </w:p>
    <w:p w:rsidR="417C1B3B" w:rsidP="556462DB" w:rsidRDefault="417C1B3B" w14:paraId="103B09CB" w14:textId="7FB4A17B">
      <w:pPr>
        <w:jc w:val="both"/>
      </w:pPr>
      <w:r w:rsidR="417C1B3B">
        <w:drawing>
          <wp:inline wp14:editId="69380467" wp14:anchorId="7A6D615B">
            <wp:extent cx="5724524" cy="3228975"/>
            <wp:effectExtent l="0" t="0" r="0" b="0"/>
            <wp:docPr id="1913819246" name="" title=""/>
            <wp:cNvGraphicFramePr>
              <a:graphicFrameLocks noChangeAspect="1"/>
            </wp:cNvGraphicFramePr>
            <a:graphic>
              <a:graphicData uri="http://schemas.openxmlformats.org/drawingml/2006/picture">
                <pic:pic>
                  <pic:nvPicPr>
                    <pic:cNvPr id="0" name=""/>
                    <pic:cNvPicPr/>
                  </pic:nvPicPr>
                  <pic:blipFill>
                    <a:blip r:embed="R851a2f62293e4e0c">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w:rsidR="6ED32C5E" w:rsidP="556462DB" w:rsidRDefault="6ED32C5E" w14:paraId="612F2EED" w14:textId="78DED00E">
      <w:pPr>
        <w:pStyle w:val="Normal"/>
        <w:jc w:val="both"/>
      </w:pPr>
      <w:r w:rsidR="0BDE8CB2">
        <w:rPr/>
        <w:t xml:space="preserve">Fonte: </w:t>
      </w:r>
      <w:r w:rsidR="54FCDB16">
        <w:rPr/>
        <w:t>(UFG, 2022)</w:t>
      </w:r>
    </w:p>
    <w:p w:rsidR="6EA839A0" w:rsidP="556462DB" w:rsidRDefault="6EA839A0" w14:paraId="6765DFDC" w14:textId="5563E6EC">
      <w:pPr>
        <w:pStyle w:val="Normal"/>
        <w:jc w:val="both"/>
      </w:pPr>
      <w:r w:rsidR="6EA839A0">
        <w:rPr/>
        <w:t>Segundo a UFG (2021), p</w:t>
      </w:r>
      <w:r w:rsidR="2DEB9263">
        <w:rPr/>
        <w:t>ara alcanç</w:t>
      </w:r>
      <w:r w:rsidR="7212522F">
        <w:rPr/>
        <w:t>ar a governança nas</w:t>
      </w:r>
      <w:r w:rsidR="2DEB9263">
        <w:rPr/>
        <w:t xml:space="preserve"> organizações públicas, é importante atender um conjunto de diretrizes:</w:t>
      </w:r>
    </w:p>
    <w:p w:rsidR="2DEB9263" w:rsidP="556462DB" w:rsidRDefault="2DEB9263" w14:paraId="4DC68F56" w14:textId="3E0CEDD6">
      <w:pPr>
        <w:pStyle w:val="ListParagraph"/>
        <w:numPr>
          <w:ilvl w:val="0"/>
          <w:numId w:val="52"/>
        </w:numPr>
        <w:jc w:val="both"/>
        <w:rPr>
          <w:sz w:val="24"/>
          <w:szCs w:val="24"/>
        </w:rPr>
      </w:pPr>
      <w:r w:rsidRPr="556462DB" w:rsidR="2DEB9263">
        <w:rPr>
          <w:sz w:val="24"/>
          <w:szCs w:val="24"/>
        </w:rPr>
        <w:t>Definir os pap</w:t>
      </w:r>
      <w:r w:rsidRPr="556462DB" w:rsidR="6EDAE50E">
        <w:rPr>
          <w:sz w:val="24"/>
          <w:szCs w:val="24"/>
        </w:rPr>
        <w:t>é</w:t>
      </w:r>
      <w:r w:rsidRPr="556462DB" w:rsidR="2DEB9263">
        <w:rPr>
          <w:sz w:val="24"/>
          <w:szCs w:val="24"/>
        </w:rPr>
        <w:t xml:space="preserve">is e responsabilidades das instâncias internas e de apoio à </w:t>
      </w:r>
      <w:r w:rsidRPr="556462DB" w:rsidR="2DEB9263">
        <w:rPr>
          <w:sz w:val="24"/>
          <w:szCs w:val="24"/>
        </w:rPr>
        <w:t>governança</w:t>
      </w:r>
      <w:r w:rsidRPr="556462DB" w:rsidR="2DEB9263">
        <w:rPr>
          <w:sz w:val="24"/>
          <w:szCs w:val="24"/>
        </w:rPr>
        <w:t xml:space="preserve"> e assegurar que sejam desempenhadas de modo efetivo;</w:t>
      </w:r>
    </w:p>
    <w:p w:rsidR="2DEB9263" w:rsidP="556462DB" w:rsidRDefault="2DEB9263" w14:paraId="32C63361" w14:textId="274A974C">
      <w:pPr>
        <w:pStyle w:val="ListParagraph"/>
        <w:numPr>
          <w:ilvl w:val="0"/>
          <w:numId w:val="52"/>
        </w:numPr>
        <w:jc w:val="both"/>
        <w:rPr>
          <w:sz w:val="24"/>
          <w:szCs w:val="24"/>
        </w:rPr>
      </w:pPr>
      <w:r w:rsidRPr="556462DB" w:rsidR="2DEB9263">
        <w:rPr>
          <w:sz w:val="24"/>
          <w:szCs w:val="24"/>
        </w:rPr>
        <w:t>Estabelecer processos decisórios transparentes, baseados em evidências e orientados a riscos;</w:t>
      </w:r>
    </w:p>
    <w:p w:rsidR="2DEB9263" w:rsidP="556462DB" w:rsidRDefault="2DEB9263" w14:paraId="25DB025B" w14:textId="259EF794">
      <w:pPr>
        <w:pStyle w:val="ListParagraph"/>
        <w:numPr>
          <w:ilvl w:val="0"/>
          <w:numId w:val="52"/>
        </w:numPr>
        <w:jc w:val="both"/>
        <w:rPr>
          <w:sz w:val="24"/>
          <w:szCs w:val="24"/>
        </w:rPr>
      </w:pPr>
      <w:r w:rsidRPr="556462DB" w:rsidR="2DEB9263">
        <w:rPr>
          <w:sz w:val="24"/>
          <w:szCs w:val="24"/>
        </w:rPr>
        <w:t>Promover valores de integridade;</w:t>
      </w:r>
    </w:p>
    <w:p w:rsidR="2DEB9263" w:rsidP="556462DB" w:rsidRDefault="2DEB9263" w14:paraId="7EB0E2EA" w14:textId="4996C37A">
      <w:pPr>
        <w:pStyle w:val="ListParagraph"/>
        <w:numPr>
          <w:ilvl w:val="0"/>
          <w:numId w:val="52"/>
        </w:numPr>
        <w:jc w:val="both"/>
        <w:rPr>
          <w:sz w:val="24"/>
          <w:szCs w:val="24"/>
        </w:rPr>
      </w:pPr>
      <w:r w:rsidRPr="556462DB" w:rsidR="2DEB9263">
        <w:rPr>
          <w:sz w:val="24"/>
          <w:szCs w:val="24"/>
        </w:rPr>
        <w:t>Aprimorar a capacidade de liderança da organização;</w:t>
      </w:r>
    </w:p>
    <w:p w:rsidR="2DEB9263" w:rsidP="556462DB" w:rsidRDefault="2DEB9263" w14:paraId="4ACA0C2F" w14:textId="1121E622">
      <w:pPr>
        <w:pStyle w:val="ListParagraph"/>
        <w:numPr>
          <w:ilvl w:val="0"/>
          <w:numId w:val="52"/>
        </w:numPr>
        <w:jc w:val="both"/>
        <w:rPr>
          <w:sz w:val="24"/>
          <w:szCs w:val="24"/>
        </w:rPr>
      </w:pPr>
      <w:r w:rsidRPr="556462DB" w:rsidR="2DEB9263">
        <w:rPr>
          <w:sz w:val="24"/>
          <w:szCs w:val="24"/>
        </w:rPr>
        <w:t>Apoiar e viabilizar a inovação para agregar valor;</w:t>
      </w:r>
    </w:p>
    <w:p w:rsidR="2DEB9263" w:rsidP="556462DB" w:rsidRDefault="2DEB9263" w14:paraId="7FA18B4C" w14:textId="6A32D92A">
      <w:pPr>
        <w:pStyle w:val="ListParagraph"/>
        <w:numPr>
          <w:ilvl w:val="0"/>
          <w:numId w:val="52"/>
        </w:numPr>
        <w:jc w:val="both"/>
        <w:rPr>
          <w:sz w:val="24"/>
          <w:szCs w:val="24"/>
        </w:rPr>
      </w:pPr>
      <w:r w:rsidRPr="556462DB" w:rsidR="2DEB9263">
        <w:rPr>
          <w:sz w:val="24"/>
          <w:szCs w:val="24"/>
        </w:rPr>
        <w:t>Estabelecer um sistema eficaz de gestão de riscos e controles internos;</w:t>
      </w:r>
    </w:p>
    <w:p w:rsidR="2CC30A06" w:rsidP="556462DB" w:rsidRDefault="2CC30A06" w14:paraId="6F53EE62" w14:textId="3158EDB3">
      <w:pPr>
        <w:pStyle w:val="ListParagraph"/>
        <w:numPr>
          <w:ilvl w:val="0"/>
          <w:numId w:val="52"/>
        </w:numPr>
        <w:jc w:val="both"/>
        <w:rPr>
          <w:sz w:val="24"/>
          <w:szCs w:val="24"/>
        </w:rPr>
      </w:pPr>
      <w:r w:rsidRPr="556462DB" w:rsidR="2CC30A06">
        <w:rPr>
          <w:sz w:val="24"/>
          <w:szCs w:val="24"/>
        </w:rPr>
        <w:t>Estabelecer objetivos organizacionais alinhados ao interesse público;</w:t>
      </w:r>
    </w:p>
    <w:p w:rsidR="2CC30A06" w:rsidP="556462DB" w:rsidRDefault="2CC30A06" w14:paraId="7F0D1ECF" w14:textId="0A9000C9">
      <w:pPr>
        <w:pStyle w:val="ListParagraph"/>
        <w:numPr>
          <w:ilvl w:val="0"/>
          <w:numId w:val="52"/>
        </w:numPr>
        <w:jc w:val="both"/>
        <w:rPr>
          <w:sz w:val="24"/>
          <w:szCs w:val="24"/>
        </w:rPr>
      </w:pPr>
      <w:r w:rsidRPr="556462DB" w:rsidR="2CC30A06">
        <w:rPr>
          <w:sz w:val="24"/>
          <w:szCs w:val="24"/>
        </w:rPr>
        <w:t>Monitorar o desempenho da organização, analisar os resultados, identificar oportunidades de melhorias;</w:t>
      </w:r>
    </w:p>
    <w:p w:rsidR="2A47B7EB" w:rsidP="556462DB" w:rsidRDefault="2A47B7EB" w14:paraId="54F3CE46" w14:textId="45EB0C10">
      <w:pPr>
        <w:pStyle w:val="ListParagraph"/>
        <w:numPr>
          <w:ilvl w:val="0"/>
          <w:numId w:val="52"/>
        </w:numPr>
        <w:jc w:val="both"/>
        <w:rPr>
          <w:sz w:val="24"/>
          <w:szCs w:val="24"/>
        </w:rPr>
      </w:pPr>
      <w:r w:rsidRPr="556462DB" w:rsidR="2A47B7EB">
        <w:rPr>
          <w:sz w:val="24"/>
          <w:szCs w:val="24"/>
        </w:rPr>
        <w:t>Considerar os interesses, direitos e expectativas das partes interessadas no processo de tomada de decisão.</w:t>
      </w:r>
    </w:p>
    <w:p w:rsidR="2A47B7EB" w:rsidP="556462DB" w:rsidRDefault="2A47B7EB" w14:paraId="7F9770F7" w14:textId="1C4D0678">
      <w:pPr>
        <w:pStyle w:val="ListParagraph"/>
        <w:numPr>
          <w:ilvl w:val="0"/>
          <w:numId w:val="52"/>
        </w:numPr>
        <w:jc w:val="both"/>
        <w:rPr>
          <w:sz w:val="24"/>
          <w:szCs w:val="24"/>
        </w:rPr>
      </w:pPr>
      <w:r w:rsidRPr="556462DB" w:rsidR="2A47B7EB">
        <w:rPr>
          <w:sz w:val="24"/>
          <w:szCs w:val="24"/>
        </w:rPr>
        <w:t>Implementar boas práticas de transparência;</w:t>
      </w:r>
    </w:p>
    <w:p w:rsidR="2A47B7EB" w:rsidP="556462DB" w:rsidRDefault="2A47B7EB" w14:paraId="1EB20332" w14:textId="5F7E9C24">
      <w:pPr>
        <w:pStyle w:val="ListParagraph"/>
        <w:numPr>
          <w:ilvl w:val="0"/>
          <w:numId w:val="52"/>
        </w:numPr>
        <w:jc w:val="both"/>
        <w:rPr>
          <w:sz w:val="24"/>
          <w:szCs w:val="24"/>
        </w:rPr>
      </w:pPr>
      <w:r w:rsidRPr="556462DB" w:rsidR="2A47B7EB">
        <w:rPr>
          <w:sz w:val="24"/>
          <w:szCs w:val="24"/>
        </w:rPr>
        <w:t>prestar contas</w:t>
      </w:r>
      <w:r w:rsidRPr="556462DB" w:rsidR="2A47B7EB">
        <w:rPr>
          <w:sz w:val="24"/>
          <w:szCs w:val="24"/>
        </w:rPr>
        <w:t xml:space="preserve"> as partes interessadas;</w:t>
      </w:r>
    </w:p>
    <w:p w:rsidR="2A47B7EB" w:rsidP="556462DB" w:rsidRDefault="2A47B7EB" w14:paraId="2010A702" w14:textId="1777C14B">
      <w:pPr>
        <w:pStyle w:val="ListParagraph"/>
        <w:numPr>
          <w:ilvl w:val="0"/>
          <w:numId w:val="52"/>
        </w:numPr>
        <w:jc w:val="both"/>
        <w:rPr>
          <w:sz w:val="24"/>
          <w:szCs w:val="24"/>
        </w:rPr>
      </w:pPr>
      <w:r w:rsidRPr="556462DB" w:rsidR="2A47B7EB">
        <w:rPr>
          <w:sz w:val="24"/>
          <w:szCs w:val="24"/>
        </w:rPr>
        <w:t>Apoiar o uso de ferramentas digitais para aumentar e facilitar a participação de interessados;</w:t>
      </w:r>
    </w:p>
    <w:p w:rsidR="2A47B7EB" w:rsidP="556462DB" w:rsidRDefault="2A47B7EB" w14:paraId="6EBCAA7E" w14:textId="474ECD6E">
      <w:pPr>
        <w:pStyle w:val="ListParagraph"/>
        <w:numPr>
          <w:ilvl w:val="0"/>
          <w:numId w:val="52"/>
        </w:numPr>
        <w:jc w:val="both"/>
        <w:rPr>
          <w:sz w:val="24"/>
          <w:szCs w:val="24"/>
        </w:rPr>
      </w:pPr>
      <w:r w:rsidRPr="556462DB" w:rsidR="2A47B7EB">
        <w:rPr>
          <w:sz w:val="24"/>
          <w:szCs w:val="24"/>
        </w:rPr>
        <w:t xml:space="preserve">Promover a simplificação administrativa, modernização e integração dos serviços </w:t>
      </w:r>
      <w:r w:rsidRPr="556462DB" w:rsidR="2A47B7EB">
        <w:rPr>
          <w:sz w:val="24"/>
          <w:szCs w:val="24"/>
        </w:rPr>
        <w:t>públicos</w:t>
      </w:r>
      <w:r w:rsidRPr="556462DB" w:rsidR="2A47B7EB">
        <w:rPr>
          <w:sz w:val="24"/>
          <w:szCs w:val="24"/>
        </w:rPr>
        <w:t>;</w:t>
      </w:r>
    </w:p>
    <w:p w:rsidR="2A47B7EB" w:rsidP="556462DB" w:rsidRDefault="2A47B7EB" w14:paraId="14F4B519" w14:textId="4546F472">
      <w:pPr>
        <w:pStyle w:val="ListParagraph"/>
        <w:numPr>
          <w:ilvl w:val="0"/>
          <w:numId w:val="52"/>
        </w:numPr>
        <w:jc w:val="both"/>
        <w:rPr>
          <w:sz w:val="24"/>
          <w:szCs w:val="24"/>
        </w:rPr>
      </w:pPr>
      <w:r w:rsidRPr="556462DB" w:rsidR="2A47B7EB">
        <w:rPr>
          <w:sz w:val="24"/>
          <w:szCs w:val="24"/>
        </w:rPr>
        <w:t>Editar e revisar atos normativos, pautando nas boas práticas regulatórias e na legitimidade.</w:t>
      </w:r>
    </w:p>
    <w:p w:rsidR="556462DB" w:rsidP="556462DB" w:rsidRDefault="556462DB" w14:paraId="0342A2EA" w14:textId="70FBE6B6">
      <w:pPr>
        <w:pStyle w:val="Normal"/>
        <w:ind w:left="0"/>
        <w:jc w:val="both"/>
        <w:rPr>
          <w:sz w:val="24"/>
          <w:szCs w:val="24"/>
        </w:rPr>
      </w:pPr>
    </w:p>
    <w:p w:rsidR="49AAEA8C" w:rsidP="556462DB" w:rsidRDefault="49AAEA8C" w14:paraId="0074FAA5" w14:textId="75DED6B8">
      <w:pPr>
        <w:pStyle w:val="Normal"/>
        <w:jc w:val="both"/>
      </w:pPr>
      <w:r w:rsidR="49AAEA8C">
        <w:rPr/>
        <w:t xml:space="preserve">As </w:t>
      </w:r>
      <w:r w:rsidR="49AAEA8C">
        <w:rPr/>
        <w:t>subprioridades</w:t>
      </w:r>
      <w:r w:rsidR="49AAEA8C">
        <w:rPr/>
        <w:t xml:space="preserve"> e ações para alcançar a Governança e Liderança</w:t>
      </w:r>
      <w:r w:rsidR="2284B33A">
        <w:rPr/>
        <w:t xml:space="preserve"> estabelecidas </w:t>
      </w:r>
      <w:r w:rsidR="3EA326C8">
        <w:rPr/>
        <w:t xml:space="preserve">no Plano de Ação da </w:t>
      </w:r>
      <w:r w:rsidR="49AAEA8C">
        <w:rPr/>
        <w:t xml:space="preserve">ESD28 </w:t>
      </w:r>
      <w:r w:rsidR="1CC74D99">
        <w:rPr/>
        <w:t>estão em andamento</w:t>
      </w:r>
      <w:r w:rsidR="51FD3004">
        <w:rPr/>
        <w:t>:</w:t>
      </w:r>
      <w:r w:rsidR="1CC74D99">
        <w:rPr/>
        <w:t xml:space="preserve"> </w:t>
      </w:r>
    </w:p>
    <w:p w:rsidR="4DAC4369" w:rsidP="556462DB" w:rsidRDefault="4DAC4369" w14:paraId="2AA89342" w14:textId="186C3FD7">
      <w:pPr>
        <w:jc w:val="both"/>
      </w:pPr>
      <w:commentRangeStart w:id="1627988850"/>
      <w:r w:rsidR="4DAC4369">
        <w:drawing>
          <wp:inline wp14:editId="734440EB" wp14:anchorId="26A74E66">
            <wp:extent cx="5724524" cy="3219450"/>
            <wp:effectExtent l="0" t="0" r="0" b="0"/>
            <wp:docPr id="1845889540" name="" title=""/>
            <wp:cNvGraphicFramePr>
              <a:graphicFrameLocks noChangeAspect="1"/>
            </wp:cNvGraphicFramePr>
            <a:graphic>
              <a:graphicData uri="http://schemas.openxmlformats.org/drawingml/2006/picture">
                <pic:pic>
                  <pic:nvPicPr>
                    <pic:cNvPr id="0" name=""/>
                    <pic:cNvPicPr/>
                  </pic:nvPicPr>
                  <pic:blipFill>
                    <a:blip r:embed="Rd9d9a3c205fb4fff">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commentRangeEnd w:id="1627988850"/>
      <w:r>
        <w:rPr>
          <w:rStyle w:val="CommentReference"/>
        </w:rPr>
        <w:commentReference w:id="1627988850"/>
      </w:r>
    </w:p>
    <w:p w:rsidR="49AAEA8C" w:rsidP="556462DB" w:rsidRDefault="49AAEA8C" w14:paraId="7493D48A" w14:textId="0D212E78">
      <w:pPr>
        <w:pStyle w:val="Normal"/>
        <w:suppressLineNumbers w:val="0"/>
        <w:bidi w:val="0"/>
        <w:spacing w:before="240" w:beforeAutospacing="off" w:after="240" w:afterAutospacing="off"/>
        <w:jc w:val="both"/>
      </w:pPr>
      <w:r w:rsidR="49AAEA8C">
        <w:rPr/>
        <w:t>A</w:t>
      </w:r>
      <w:r w:rsidR="5C548359">
        <w:rPr/>
        <w:t xml:space="preserve"> ESD</w:t>
      </w:r>
      <w:r w:rsidR="6D0248B2">
        <w:rPr/>
        <w:t xml:space="preserve">28 </w:t>
      </w:r>
      <w:r w:rsidR="2108F41D">
        <w:rPr/>
        <w:t>conta</w:t>
      </w:r>
      <w:r w:rsidR="7A82997E">
        <w:rPr/>
        <w:t xml:space="preserve"> com um </w:t>
      </w:r>
      <w:r w:rsidR="74E38EBA">
        <w:rPr/>
        <w:t>p</w:t>
      </w:r>
      <w:r w:rsidR="6B160ABB">
        <w:rPr/>
        <w:t>lano de Monitoramento e Avaliação (M&amp;A) da ESD28</w:t>
      </w:r>
      <w:r w:rsidR="7A82997E">
        <w:rPr/>
        <w:t xml:space="preserve">, o qual </w:t>
      </w:r>
      <w:r w:rsidR="05C47DBD">
        <w:rPr/>
        <w:t>tem como objetivo proporcionar que o plano de ação estabelecido se mantenha consistente</w:t>
      </w:r>
      <w:r w:rsidR="6353E3FC">
        <w:rPr/>
        <w:t>, viável e possibilite a revisão quando necessitar redirecionar ações, co</w:t>
      </w:r>
      <w:r w:rsidR="74897320">
        <w:rPr/>
        <w:t>rrigir inconsistências e atender novas necessidades</w:t>
      </w:r>
      <w:r w:rsidR="2D647957">
        <w:rPr/>
        <w:t xml:space="preserve"> (BRASIL, 2020 – ESD).</w:t>
      </w:r>
      <w:r w:rsidR="74897320">
        <w:rPr/>
        <w:t xml:space="preserve"> </w:t>
      </w:r>
      <w:r w:rsidR="5BD3438C">
        <w:rPr/>
        <w:t xml:space="preserve"> </w:t>
      </w:r>
    </w:p>
    <w:p w:rsidR="67103798" w:rsidP="556462DB" w:rsidRDefault="67103798" w14:paraId="24AB7976" w14:textId="0F665D2B">
      <w:pPr>
        <w:pStyle w:val="Normal"/>
        <w:suppressLineNumbers w:val="0"/>
        <w:bidi w:val="0"/>
        <w:spacing w:before="240" w:beforeAutospacing="off" w:after="240" w:afterAutospacing="off"/>
        <w:jc w:val="both"/>
      </w:pPr>
      <w:r w:rsidR="67103798">
        <w:rPr/>
        <w:t xml:space="preserve">Em relação à governança, </w:t>
      </w:r>
      <w:r w:rsidR="257F63B2">
        <w:rPr/>
        <w:t xml:space="preserve">o </w:t>
      </w:r>
      <w:r w:rsidR="0F976B50">
        <w:rPr/>
        <w:t xml:space="preserve">M&amp;A </w:t>
      </w:r>
      <w:r w:rsidR="40FB8585">
        <w:rPr/>
        <w:t xml:space="preserve">gera conhecimento e </w:t>
      </w:r>
      <w:r w:rsidRPr="556462DB" w:rsidR="40FB8585">
        <w:rPr>
          <w:i w:val="1"/>
          <w:iCs w:val="1"/>
        </w:rPr>
        <w:t>insights</w:t>
      </w:r>
      <w:r w:rsidR="40FB8585">
        <w:rPr/>
        <w:t xml:space="preserve"> que subsidiam a tomada de decisão </w:t>
      </w:r>
      <w:r w:rsidR="0AA3CEE1">
        <w:rPr/>
        <w:t xml:space="preserve">dos gestores </w:t>
      </w:r>
      <w:r w:rsidR="40FB8585">
        <w:rPr/>
        <w:t>para a execu</w:t>
      </w:r>
      <w:r w:rsidR="4DA03701">
        <w:rPr/>
        <w:t>tar as ações previstas n</w:t>
      </w:r>
      <w:r w:rsidR="40FB8585">
        <w:rPr/>
        <w:t>o Conecte SUS</w:t>
      </w:r>
      <w:r w:rsidR="07C5D1D3">
        <w:rPr/>
        <w:t>, atual SUS Digital</w:t>
      </w:r>
      <w:r w:rsidR="40FB8585">
        <w:rPr/>
        <w:t xml:space="preserve">. </w:t>
      </w:r>
      <w:r w:rsidR="3F2141E8">
        <w:rPr/>
        <w:t xml:space="preserve">Tal modelo de governança está estruturado </w:t>
      </w:r>
      <w:r w:rsidR="42E489A4">
        <w:rPr/>
        <w:t xml:space="preserve">nos níveis estratégico, tático e operacional. </w:t>
      </w:r>
    </w:p>
    <w:p w:rsidR="6CB15CFC" w:rsidP="556462DB" w:rsidRDefault="6CB15CFC" w14:paraId="252F3874" w14:textId="4E633673">
      <w:pPr>
        <w:pStyle w:val="Normal"/>
        <w:suppressLineNumbers w:val="0"/>
        <w:bidi w:val="0"/>
        <w:spacing w:before="240" w:beforeAutospacing="off" w:after="240" w:afterAutospacing="off"/>
        <w:jc w:val="both"/>
      </w:pPr>
      <w:r w:rsidR="6CB15CFC">
        <w:rPr/>
        <w:t xml:space="preserve">Os resultados de M&amp;A </w:t>
      </w:r>
      <w:r w:rsidR="6CB15CFC">
        <w:rPr/>
        <w:t>são publicados</w:t>
      </w:r>
      <w:r w:rsidR="6CB15CFC">
        <w:rPr/>
        <w:t xml:space="preserve"> pelo Ministério da Saúde</w:t>
      </w:r>
      <w:r w:rsidR="7EC717D6">
        <w:rPr/>
        <w:t xml:space="preserve"> e podem ser acessados </w:t>
      </w:r>
      <w:r w:rsidR="7EC717D6">
        <w:rPr/>
        <w:t>em</w:t>
      </w:r>
    </w:p>
    <w:p w:rsidR="6FD8B1AD" w:rsidP="556462DB" w:rsidRDefault="6FD8B1AD" w14:paraId="4871069D" w14:textId="1831ADB4">
      <w:pPr>
        <w:pStyle w:val="Normal"/>
        <w:suppressLineNumbers w:val="0"/>
        <w:bidi w:val="0"/>
        <w:spacing w:before="240" w:beforeAutospacing="off" w:after="240" w:afterAutospacing="off"/>
        <w:jc w:val="both"/>
      </w:pPr>
      <w:hyperlink r:id="Reac66de84dc048a4">
        <w:r w:rsidRPr="556462DB" w:rsidR="6FD8B1AD">
          <w:rPr>
            <w:rStyle w:val="Hyperlink"/>
          </w:rPr>
          <w:t>https://www.gov.br/saude/pt-br/composicao/seidigi/meususdigital/publicacoes</w:t>
        </w:r>
      </w:hyperlink>
      <w:r w:rsidR="2D9024E4">
        <w:rPr/>
        <w:t>.</w:t>
      </w:r>
      <w:r w:rsidR="6FD8B1AD">
        <w:rPr/>
        <w:t xml:space="preserve"> </w:t>
      </w:r>
    </w:p>
    <w:p w:rsidR="6FD8B1AD" w:rsidP="556462DB" w:rsidRDefault="6FD8B1AD" w14:paraId="47997F90" w14:textId="0FA37ECA">
      <w:pPr>
        <w:pStyle w:val="Normal"/>
        <w:suppressLineNumbers w:val="0"/>
        <w:bidi w:val="0"/>
        <w:spacing w:before="240" w:beforeAutospacing="off" w:after="240" w:afterAutospacing="off"/>
        <w:jc w:val="both"/>
      </w:pPr>
      <w:r w:rsidR="6FD8B1AD">
        <w:rPr/>
        <w:t>A publicação mais recente é de 2023</w:t>
      </w:r>
      <w:r w:rsidR="6EE66FB9">
        <w:rPr/>
        <w:t xml:space="preserve">. </w:t>
      </w:r>
      <w:r w:rsidR="4E10A4CD">
        <w:rPr/>
        <w:t>No que se refere ao Estado de Minas Gerais o relatório mostra que</w:t>
      </w:r>
      <w:r w:rsidR="233BE5B0">
        <w:rPr/>
        <w:t>:</w:t>
      </w:r>
    </w:p>
    <w:p w:rsidR="4E10A4CD" w:rsidP="556462DB" w:rsidRDefault="4E10A4CD" w14:paraId="50446292" w14:textId="2A25C9A9">
      <w:pPr>
        <w:pStyle w:val="ListParagraph"/>
        <w:numPr>
          <w:ilvl w:val="0"/>
          <w:numId w:val="57"/>
        </w:numPr>
        <w:bidi w:val="0"/>
        <w:spacing w:before="240" w:beforeAutospacing="off" w:after="240" w:afterAutospacing="off"/>
        <w:jc w:val="both"/>
        <w:rPr>
          <w:sz w:val="24"/>
          <w:szCs w:val="24"/>
        </w:rPr>
      </w:pPr>
      <w:r w:rsidR="4E10A4CD">
        <w:rPr/>
        <w:t>Em dezembro de 2022, 41 UBS em Minas Gerais estavam conectadas à internet via RNP.</w:t>
      </w:r>
    </w:p>
    <w:p w:rsidR="4E10A4CD" w:rsidP="556462DB" w:rsidRDefault="4E10A4CD" w14:paraId="7F3675C4" w14:textId="14B35242">
      <w:pPr>
        <w:pStyle w:val="ListParagraph"/>
        <w:numPr>
          <w:ilvl w:val="0"/>
          <w:numId w:val="57"/>
        </w:numPr>
        <w:bidi w:val="0"/>
        <w:spacing w:before="240" w:beforeAutospacing="off" w:after="240" w:afterAutospacing="off"/>
        <w:jc w:val="both"/>
        <w:rPr>
          <w:sz w:val="24"/>
          <w:szCs w:val="24"/>
        </w:rPr>
      </w:pPr>
      <w:r w:rsidR="4E10A4CD">
        <w:rPr/>
        <w:t>Houve um aumento no número de UBS conectadas no período analisado (julho a dezembro de 2022), passando de 35 para 41 UBS em Minas Gerais.</w:t>
      </w:r>
    </w:p>
    <w:p w:rsidR="4E10A4CD" w:rsidP="556462DB" w:rsidRDefault="4E10A4CD" w14:paraId="669D8A44" w14:textId="1C79C40F">
      <w:pPr>
        <w:pStyle w:val="ListParagraph"/>
        <w:numPr>
          <w:ilvl w:val="0"/>
          <w:numId w:val="57"/>
        </w:numPr>
        <w:bidi w:val="0"/>
        <w:spacing w:before="240" w:beforeAutospacing="off" w:after="240" w:afterAutospacing="off"/>
        <w:jc w:val="both"/>
        <w:rPr>
          <w:sz w:val="24"/>
          <w:szCs w:val="24"/>
        </w:rPr>
      </w:pPr>
      <w:r w:rsidR="4E10A4CD">
        <w:rPr/>
        <w:t xml:space="preserve">Minas Gerais demonstrou um alto percentual de </w:t>
      </w:r>
      <w:r w:rsidR="4E10A4CD">
        <w:rPr/>
        <w:t>eSF</w:t>
      </w:r>
      <w:r w:rsidR="4E10A4CD">
        <w:rPr/>
        <w:t xml:space="preserve"> e </w:t>
      </w:r>
      <w:r w:rsidR="4E10A4CD">
        <w:rPr/>
        <w:t>eAP</w:t>
      </w:r>
      <w:r w:rsidR="4E10A4CD">
        <w:rPr/>
        <w:t xml:space="preserve"> informatizadas, atingindo 93,99% em dezembro de 2022.</w:t>
      </w:r>
    </w:p>
    <w:p w:rsidR="4E10A4CD" w:rsidP="556462DB" w:rsidRDefault="4E10A4CD" w14:paraId="0403870C" w14:textId="25DEEBC3">
      <w:pPr>
        <w:pStyle w:val="ListParagraph"/>
        <w:numPr>
          <w:ilvl w:val="0"/>
          <w:numId w:val="57"/>
        </w:numPr>
        <w:bidi w:val="0"/>
        <w:spacing w:before="240" w:beforeAutospacing="off" w:after="240" w:afterAutospacing="off"/>
        <w:jc w:val="both"/>
        <w:rPr>
          <w:sz w:val="24"/>
          <w:szCs w:val="24"/>
        </w:rPr>
      </w:pPr>
      <w:r w:rsidR="4E10A4CD">
        <w:rPr/>
        <w:t>A região Sudeste, à qual Minas Gerais pertence, teve uma média de informatização de 88,32%, e Minas Gerais superou essa média regional.</w:t>
      </w:r>
    </w:p>
    <w:p w:rsidR="4E10A4CD" w:rsidP="556462DB" w:rsidRDefault="4E10A4CD" w14:paraId="50FEB92B" w14:textId="605F2A4D">
      <w:pPr>
        <w:pStyle w:val="ListParagraph"/>
        <w:numPr>
          <w:ilvl w:val="0"/>
          <w:numId w:val="57"/>
        </w:numPr>
        <w:bidi w:val="0"/>
        <w:spacing w:before="240" w:beforeAutospacing="off" w:after="240" w:afterAutospacing="off"/>
        <w:jc w:val="both"/>
        <w:rPr>
          <w:sz w:val="24"/>
          <w:szCs w:val="24"/>
        </w:rPr>
      </w:pPr>
      <w:r w:rsidR="4E10A4CD">
        <w:rPr/>
        <w:t>Em dezembro de 2022, 333 UBS em Minas Gerais estavam conectadas à RNDS.</w:t>
      </w:r>
    </w:p>
    <w:p w:rsidR="4E10A4CD" w:rsidP="556462DB" w:rsidRDefault="4E10A4CD" w14:paraId="7CE6EAD1" w14:textId="34CF2360">
      <w:pPr>
        <w:pStyle w:val="ListParagraph"/>
        <w:numPr>
          <w:ilvl w:val="0"/>
          <w:numId w:val="57"/>
        </w:numPr>
        <w:bidi w:val="0"/>
        <w:spacing w:before="240" w:beforeAutospacing="off" w:after="240" w:afterAutospacing="off"/>
        <w:jc w:val="both"/>
        <w:rPr>
          <w:sz w:val="24"/>
          <w:szCs w:val="24"/>
        </w:rPr>
      </w:pPr>
      <w:r w:rsidR="4E10A4CD">
        <w:rPr/>
        <w:t xml:space="preserve">O percentual do total de UBS conectadas à RNDS em Minas Gerais foi de 5,56% em dezembro de 2022, em relação ao total de 5.989 UBS cadastradas na UF. Minas Gerais não estava entre </w:t>
      </w:r>
      <w:r w:rsidR="4F04DB98">
        <w:rPr/>
        <w:t>os estados</w:t>
      </w:r>
      <w:r w:rsidR="4E10A4CD">
        <w:rPr/>
        <w:t xml:space="preserve"> que apresentaram resultados de conexão à RNDS superiores a 15%.</w:t>
      </w:r>
    </w:p>
    <w:p w:rsidR="4E10A4CD" w:rsidP="556462DB" w:rsidRDefault="4E10A4CD" w14:paraId="649510C2" w14:textId="5E602F87">
      <w:pPr>
        <w:pStyle w:val="ListParagraph"/>
        <w:numPr>
          <w:ilvl w:val="0"/>
          <w:numId w:val="57"/>
        </w:numPr>
        <w:bidi w:val="0"/>
        <w:spacing w:before="240" w:beforeAutospacing="off" w:after="240" w:afterAutospacing="off"/>
        <w:jc w:val="both"/>
        <w:rPr>
          <w:sz w:val="24"/>
          <w:szCs w:val="24"/>
        </w:rPr>
      </w:pPr>
      <w:r w:rsidR="4E10A4CD">
        <w:rPr/>
        <w:t xml:space="preserve">Minas Gerais tinha 9 </w:t>
      </w:r>
      <w:r w:rsidR="3DDCE589">
        <w:rPr/>
        <w:t xml:space="preserve">Laboratórios de Análises Clínicas (LAC) </w:t>
      </w:r>
      <w:r w:rsidR="4E10A4CD">
        <w:rPr/>
        <w:t>conectados à RNDS no período de julho a dezembro de 2022.</w:t>
      </w:r>
    </w:p>
    <w:p w:rsidR="4E10A4CD" w:rsidP="556462DB" w:rsidRDefault="4E10A4CD" w14:paraId="662376C0" w14:textId="3F4D2A4F">
      <w:pPr>
        <w:pStyle w:val="ListParagraph"/>
        <w:numPr>
          <w:ilvl w:val="0"/>
          <w:numId w:val="57"/>
        </w:numPr>
        <w:bidi w:val="0"/>
        <w:spacing w:before="240" w:beforeAutospacing="off" w:after="240" w:afterAutospacing="off"/>
        <w:jc w:val="both"/>
        <w:rPr>
          <w:sz w:val="24"/>
          <w:szCs w:val="24"/>
        </w:rPr>
      </w:pPr>
      <w:r w:rsidR="4E10A4CD">
        <w:rPr/>
        <w:t>Minas Gerais disponibilizou 4.539.766 resultados de exames de covid-19 na RNDS entre julho e dezembro de 2022.</w:t>
      </w:r>
    </w:p>
    <w:p w:rsidR="4E10A4CD" w:rsidP="556462DB" w:rsidRDefault="4E10A4CD" w14:paraId="278B1C13" w14:textId="2C966CF1">
      <w:pPr>
        <w:pStyle w:val="ListParagraph"/>
        <w:numPr>
          <w:ilvl w:val="0"/>
          <w:numId w:val="57"/>
        </w:numPr>
        <w:bidi w:val="0"/>
        <w:spacing w:before="240" w:beforeAutospacing="off" w:after="240" w:afterAutospacing="off"/>
        <w:jc w:val="both"/>
        <w:rPr>
          <w:sz w:val="24"/>
          <w:szCs w:val="24"/>
        </w:rPr>
      </w:pPr>
      <w:r w:rsidR="4E10A4CD">
        <w:rPr/>
        <w:t>Minas Gerais registrou 4.547.599 milhões de doses de imunobiológicos administrados contra covid-19 na RNDS no período de julho a dezembro de 2022.</w:t>
      </w:r>
    </w:p>
    <w:p w:rsidR="4E10A4CD" w:rsidP="556462DB" w:rsidRDefault="4E10A4CD" w14:paraId="1FB78788" w14:textId="7F5048A2">
      <w:pPr>
        <w:pStyle w:val="Normal"/>
        <w:bidi w:val="0"/>
        <w:spacing w:before="240" w:beforeAutospacing="off" w:after="240" w:afterAutospacing="off"/>
        <w:jc w:val="both"/>
      </w:pPr>
      <w:commentRangeStart w:id="514012407"/>
      <w:r w:rsidR="4E10A4CD">
        <w:rPr/>
        <w:t>O percentual de UBS conectadas à RNDS ainda seja um ponto de atenção</w:t>
      </w:r>
      <w:commentRangeEnd w:id="514012407"/>
      <w:r>
        <w:rPr>
          <w:rStyle w:val="CommentReference"/>
        </w:rPr>
        <w:commentReference w:id="514012407"/>
      </w:r>
      <w:r w:rsidR="4E10A4CD">
        <w:rPr/>
        <w:t xml:space="preserve">, </w:t>
      </w:r>
    </w:p>
    <w:p w:rsidR="556462DB" w:rsidP="556462DB" w:rsidRDefault="556462DB" w14:paraId="1EDEA0EE" w14:textId="1324EE3E">
      <w:pPr>
        <w:pStyle w:val="Normal"/>
        <w:suppressLineNumbers w:val="0"/>
        <w:bidi w:val="0"/>
        <w:spacing w:before="240" w:beforeAutospacing="off" w:after="240" w:afterAutospacing="off"/>
        <w:jc w:val="both"/>
      </w:pPr>
    </w:p>
    <w:p w:rsidR="556462DB" w:rsidP="556462DB" w:rsidRDefault="556462DB" w14:paraId="2C8ED68B" w14:textId="42469131">
      <w:pPr>
        <w:jc w:val="both"/>
      </w:pPr>
    </w:p>
    <w:p xmlns:wp14="http://schemas.microsoft.com/office/word/2010/wordml" w:rsidP="6ADD42E9" wp14:paraId="528F2D9E" wp14:textId="1314E6EF">
      <w:pPr>
        <w:pStyle w:val="Normal"/>
        <w:jc w:val="both"/>
        <w:rPr>
          <w:b w:val="1"/>
          <w:bCs w:val="1"/>
        </w:rPr>
      </w:pPr>
      <w:r w:rsidR="765A692E">
        <w:rPr/>
        <w:t xml:space="preserve">3. </w:t>
      </w:r>
      <w:r w:rsidR="00CC1388">
        <w:rPr/>
        <w:t xml:space="preserve"> </w:t>
      </w:r>
      <w:commentRangeStart w:id="729330483"/>
      <w:commentRangeStart w:id="617346566"/>
      <w:r w:rsidRPr="1BC2EC46" w:rsidR="3206BBBA">
        <w:rPr>
          <w:b w:val="1"/>
          <w:bCs w:val="1"/>
        </w:rPr>
        <w:t>TELESSAÚDE</w:t>
      </w:r>
      <w:r w:rsidRPr="1BC2EC46" w:rsidR="3206BBBA">
        <w:rPr>
          <w:b w:val="1"/>
          <w:bCs w:val="1"/>
        </w:rPr>
        <w:t xml:space="preserve"> NO SUS</w:t>
      </w:r>
      <w:commentRangeEnd w:id="729330483"/>
      <w:r>
        <w:rPr>
          <w:rStyle w:val="CommentReference"/>
        </w:rPr>
        <w:commentReference w:id="729330483"/>
      </w:r>
      <w:commentRangeEnd w:id="617346566"/>
      <w:r>
        <w:rPr>
          <w:rStyle w:val="CommentReference"/>
        </w:rPr>
        <w:commentReference w:id="617346566"/>
      </w:r>
    </w:p>
    <w:p xmlns:wp14="http://schemas.microsoft.com/office/word/2010/wordml" w:rsidP="556462DB" wp14:paraId="62F59738" wp14:textId="35FD0B9B">
      <w:pPr>
        <w:pStyle w:val="Normal"/>
        <w:jc w:val="both"/>
        <w:rPr>
          <w:rFonts w:ascii="Aptos" w:hAnsi="Aptos" w:eastAsia="Aptos" w:cs="Aptos"/>
          <w:noProof w:val="0"/>
          <w:sz w:val="24"/>
          <w:szCs w:val="24"/>
          <w:lang w:val="pt-BR"/>
        </w:rPr>
      </w:pPr>
      <w:commentRangeStart w:id="231796932"/>
      <w:commentRangeStart w:id="1658852979"/>
      <w:r w:rsidR="3DC35439">
        <w:rPr>
          <w:b w:val="0"/>
          <w:bCs w:val="0"/>
        </w:rPr>
        <w:t>A Te</w:t>
      </w:r>
      <w:r w:rsidR="3DC35439">
        <w:rPr>
          <w:b w:val="0"/>
          <w:bCs w:val="0"/>
        </w:rPr>
        <w:t>lessaúde pode ser</w:t>
      </w:r>
      <w:r w:rsidR="204526C9">
        <w:rPr>
          <w:b w:val="0"/>
          <w:bCs w:val="0"/>
        </w:rPr>
        <w:t xml:space="preserve"> </w:t>
      </w:r>
      <w:r w:rsidR="3DC35439">
        <w:rPr>
          <w:b w:val="0"/>
          <w:bCs w:val="0"/>
        </w:rPr>
        <w:t xml:space="preserve">caracterizada por </w:t>
      </w:r>
      <w:r w:rsidRPr="1BC2EC46" w:rsidR="3DC35439">
        <w:rPr>
          <w:b w:val="0"/>
          <w:bCs w:val="0"/>
          <w:sz w:val="24"/>
          <w:szCs w:val="24"/>
        </w:rPr>
        <w:t>a</w:t>
      </w:r>
      <w:r w:rsidRPr="1BC2EC46" w:rsidR="3DC35439">
        <w:rPr>
          <w:rFonts w:ascii="Aptos" w:hAnsi="Aptos" w:eastAsia="Aptos" w:cs="Aptos"/>
          <w:b w:val="0"/>
          <w:bCs w:val="0"/>
          <w:i w:val="0"/>
          <w:iCs w:val="0"/>
          <w:caps w:val="0"/>
          <w:smallCaps w:val="0"/>
          <w:noProof w:val="0"/>
          <w:color w:val="162937"/>
          <w:sz w:val="24"/>
          <w:szCs w:val="24"/>
          <w:lang w:val="pt-BR"/>
        </w:rPr>
        <w:t>tendimentos em s</w:t>
      </w:r>
      <w:r w:rsidRPr="1BC2EC46" w:rsidR="3DC35439">
        <w:rPr>
          <w:rFonts w:ascii="Aptos" w:hAnsi="Aptos" w:eastAsia="Aptos" w:cs="Aptos"/>
          <w:b w:val="0"/>
          <w:bCs w:val="0"/>
          <w:i w:val="0"/>
          <w:iCs w:val="0"/>
          <w:caps w:val="0"/>
          <w:smallCaps w:val="0"/>
          <w:noProof w:val="0"/>
          <w:color w:val="162937"/>
          <w:sz w:val="24"/>
          <w:szCs w:val="24"/>
          <w:lang w:val="pt-BR"/>
        </w:rPr>
        <w:t xml:space="preserve">aúde mediados por </w:t>
      </w:r>
      <w:r w:rsidRPr="1BC2EC46" w:rsidR="322390A9">
        <w:rPr>
          <w:rFonts w:ascii="Aptos" w:hAnsi="Aptos" w:eastAsia="Aptos" w:cs="Aptos"/>
          <w:b w:val="0"/>
          <w:bCs w:val="0"/>
          <w:i w:val="0"/>
          <w:iCs w:val="0"/>
          <w:caps w:val="0"/>
          <w:smallCaps w:val="0"/>
          <w:noProof w:val="0"/>
          <w:color w:val="162937"/>
          <w:sz w:val="24"/>
          <w:szCs w:val="24"/>
          <w:lang w:val="pt-BR"/>
        </w:rPr>
        <w:t>TIC</w:t>
      </w:r>
      <w:r w:rsidRPr="1BC2EC46" w:rsidR="6991DADC">
        <w:rPr>
          <w:rFonts w:ascii="Aptos" w:hAnsi="Aptos" w:eastAsia="Aptos" w:cs="Aptos"/>
          <w:b w:val="0"/>
          <w:bCs w:val="0"/>
          <w:i w:val="0"/>
          <w:iCs w:val="0"/>
          <w:caps w:val="0"/>
          <w:smallCaps w:val="0"/>
          <w:noProof w:val="0"/>
          <w:color w:val="162937"/>
          <w:sz w:val="27"/>
          <w:szCs w:val="27"/>
          <w:lang w:val="pt-BR"/>
        </w:rPr>
        <w:t>.</w:t>
      </w:r>
      <w:r w:rsidRPr="1BC2EC46" w:rsidR="22FD3F38">
        <w:rPr>
          <w:rFonts w:ascii="Aptos" w:hAnsi="Aptos" w:eastAsia="Aptos" w:cs="Aptos"/>
          <w:b w:val="0"/>
          <w:bCs w:val="0"/>
          <w:i w:val="0"/>
          <w:iCs w:val="0"/>
          <w:caps w:val="0"/>
          <w:smallCaps w:val="0"/>
          <w:noProof w:val="0"/>
          <w:color w:val="162937"/>
          <w:sz w:val="27"/>
          <w:szCs w:val="27"/>
          <w:lang w:val="pt-BR"/>
        </w:rPr>
        <w:t xml:space="preserve"> Ela </w:t>
      </w:r>
      <w:commentRangeEnd w:id="231796932"/>
      <w:r>
        <w:rPr>
          <w:rStyle w:val="CommentReference"/>
        </w:rPr>
        <w:commentReference w:id="231796932"/>
      </w:r>
      <w:commentRangeStart w:id="514214607"/>
      <w:r w:rsidR="3206BBBA">
        <w:rPr/>
        <w:t xml:space="preserve">representa a capacidade de levar serviços de saúde a distância através do uso da tecnologia, superando barreiras geográficas e otimizando o acesso ao cuidado. </w:t>
      </w:r>
      <w:commentRangeEnd w:id="514214607"/>
      <w:r>
        <w:rPr>
          <w:rStyle w:val="CommentReference"/>
        </w:rPr>
        <w:commentReference w:id="514214607"/>
      </w:r>
      <w:commentRangeEnd w:id="1658852979"/>
      <w:r>
        <w:rPr>
          <w:rStyle w:val="CommentReference"/>
        </w:rPr>
        <w:commentReference w:id="1658852979"/>
      </w:r>
    </w:p>
    <w:p xmlns:wp14="http://schemas.microsoft.com/office/word/2010/wordml" w:rsidP="6ADD42E9" wp14:paraId="1870BED8" wp14:textId="7F2C8BB4">
      <w:pPr>
        <w:pStyle w:val="Normal"/>
        <w:jc w:val="both"/>
      </w:pPr>
      <w:r w:rsidR="506AB37F">
        <w:rPr/>
        <w:t xml:space="preserve">A OMS define a telessaúde como uma </w:t>
      </w:r>
      <w:r w:rsidR="506AB37F">
        <w:rPr/>
        <w:t xml:space="preserve">ferramenta capaz de proporcionar a cobertura universal de um sistema de saúde, melhorando o acesso das pessoas a serviços </w:t>
      </w:r>
      <w:r w:rsidR="506AB37F">
        <w:rPr/>
        <w:t xml:space="preserve">de qualidade e economicamente viáveis, sendo </w:t>
      </w:r>
      <w:r w:rsidR="3CD7B937">
        <w:rPr/>
        <w:t>de grande valia</w:t>
      </w:r>
      <w:r w:rsidR="506AB37F">
        <w:rPr/>
        <w:t xml:space="preserve"> para </w:t>
      </w:r>
      <w:r w:rsidR="3872DD76">
        <w:rPr/>
        <w:t xml:space="preserve">as </w:t>
      </w:r>
      <w:r w:rsidR="506AB37F">
        <w:rPr/>
        <w:t>populações de áreas</w:t>
      </w:r>
      <w:r w:rsidR="7305C9F3">
        <w:rPr/>
        <w:t xml:space="preserve"> </w:t>
      </w:r>
      <w:r w:rsidR="506AB37F">
        <w:rPr/>
        <w:t>remotas, grupos vulneráveis e idosos</w:t>
      </w:r>
      <w:r w:rsidR="4D7C028F">
        <w:rPr/>
        <w:t xml:space="preserve"> (UFG, 2023 e </w:t>
      </w:r>
      <w:r w:rsidR="4D7C028F">
        <w:rPr/>
        <w:t>ref</w:t>
      </w:r>
      <w:r w:rsidR="4D7C028F">
        <w:rPr/>
        <w:t xml:space="preserve"> 19 deles)</w:t>
      </w:r>
    </w:p>
    <w:p xmlns:wp14="http://schemas.microsoft.com/office/word/2010/wordml" w:rsidP="556462DB" wp14:paraId="6A1119C3" wp14:textId="06C1BF49">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0ECE904A">
        <w:rPr/>
        <w:t xml:space="preserve">A telessaúde </w:t>
      </w:r>
      <w:r w:rsidR="33D8FF60">
        <w:rPr/>
        <w:t xml:space="preserve">vai além da telemedicina, pois, </w:t>
      </w:r>
      <w:r w:rsidR="0ECE904A">
        <w:rPr/>
        <w:t>contempla</w:t>
      </w:r>
      <w:r w:rsidRPr="556462DB" w:rsidR="0ECE904A">
        <w:rPr>
          <w:rFonts w:ascii="Aptos" w:hAnsi="Aptos" w:eastAsia="Aptos" w:cs="Aptos"/>
          <w:noProof w:val="0"/>
          <w:sz w:val="24"/>
          <w:szCs w:val="24"/>
          <w:lang w:val="pt-BR"/>
        </w:rPr>
        <w:t xml:space="preserve"> consultas virtuais, monitoramento</w:t>
      </w:r>
      <w:r w:rsidRPr="556462DB" w:rsidR="0ECE904A">
        <w:rPr>
          <w:rFonts w:ascii="Aptos" w:hAnsi="Aptos" w:eastAsia="Aptos" w:cs="Aptos"/>
          <w:noProof w:val="0"/>
          <w:sz w:val="24"/>
          <w:szCs w:val="24"/>
          <w:lang w:val="pt-BR"/>
        </w:rPr>
        <w:t xml:space="preserve"> à distância</w:t>
      </w:r>
      <w:r w:rsidRPr="556462DB" w:rsidR="492F6385">
        <w:rPr>
          <w:rFonts w:ascii="Aptos" w:hAnsi="Aptos" w:eastAsia="Aptos" w:cs="Aptos"/>
          <w:noProof w:val="0"/>
          <w:sz w:val="24"/>
          <w:szCs w:val="24"/>
          <w:lang w:val="pt-BR"/>
        </w:rPr>
        <w:t>,</w:t>
      </w:r>
      <w:r w:rsidRPr="556462DB" w:rsidR="0ECE904A">
        <w:rPr>
          <w:rFonts w:ascii="Aptos" w:hAnsi="Aptos" w:eastAsia="Aptos" w:cs="Aptos"/>
          <w:noProof w:val="0"/>
          <w:sz w:val="24"/>
          <w:szCs w:val="24"/>
          <w:lang w:val="pt-BR"/>
        </w:rPr>
        <w:t xml:space="preserve"> oferta de serviços de saúde remotamente</w:t>
      </w:r>
      <w:r w:rsidRPr="556462DB" w:rsidR="1D4E3235">
        <w:rPr>
          <w:rFonts w:ascii="Aptos" w:hAnsi="Aptos" w:eastAsia="Aptos" w:cs="Aptos"/>
          <w:noProof w:val="0"/>
          <w:sz w:val="24"/>
          <w:szCs w:val="24"/>
          <w:lang w:val="pt-BR"/>
        </w:rPr>
        <w:t xml:space="preserve">, promove educação continuada para os profissionais de saúde, </w:t>
      </w:r>
      <w:r w:rsidRPr="556462DB" w:rsidR="3718D0A3">
        <w:rPr>
          <w:rFonts w:ascii="Aptos" w:hAnsi="Aptos" w:eastAsia="Aptos" w:cs="Aptos"/>
          <w:noProof w:val="0"/>
          <w:sz w:val="24"/>
          <w:szCs w:val="24"/>
          <w:lang w:val="pt-BR"/>
        </w:rPr>
        <w:t>o fa</w:t>
      </w:r>
      <w:r w:rsidRPr="556462DB" w:rsidR="525AF365">
        <w:rPr>
          <w:rFonts w:ascii="Aptos" w:hAnsi="Aptos" w:eastAsia="Aptos" w:cs="Aptos"/>
          <w:noProof w:val="0"/>
          <w:sz w:val="24"/>
          <w:szCs w:val="24"/>
          <w:lang w:val="pt-BR"/>
        </w:rPr>
        <w:t xml:space="preserve">vorecendo </w:t>
      </w:r>
      <w:r w:rsidRPr="556462DB" w:rsidR="3718D0A3">
        <w:rPr>
          <w:rFonts w:ascii="Aptos" w:hAnsi="Aptos" w:eastAsia="Aptos" w:cs="Aptos"/>
          <w:noProof w:val="0"/>
          <w:sz w:val="24"/>
          <w:szCs w:val="24"/>
          <w:lang w:val="pt-BR"/>
        </w:rPr>
        <w:t xml:space="preserve">o intercâmbio de conhecimento </w:t>
      </w:r>
      <w:r w:rsidRPr="556462DB" w:rsidR="55737063">
        <w:rPr>
          <w:rFonts w:ascii="Aptos" w:hAnsi="Aptos" w:eastAsia="Aptos" w:cs="Aptos"/>
          <w:noProof w:val="0"/>
          <w:sz w:val="24"/>
          <w:szCs w:val="24"/>
          <w:lang w:val="pt-BR"/>
        </w:rPr>
        <w:t xml:space="preserve">e as informações sobre o cuidado, como promove </w:t>
      </w:r>
      <w:r w:rsidRPr="556462DB" w:rsidR="3718D0A3">
        <w:rPr>
          <w:rFonts w:ascii="Aptos" w:hAnsi="Aptos" w:eastAsia="Aptos" w:cs="Aptos"/>
          <w:noProof w:val="0"/>
          <w:sz w:val="24"/>
          <w:szCs w:val="24"/>
          <w:lang w:val="pt-BR"/>
        </w:rPr>
        <w:t>a</w:t>
      </w:r>
      <w:r w:rsidRPr="556462DB" w:rsidR="4F7F8BFB">
        <w:rPr>
          <w:rFonts w:ascii="Aptos" w:hAnsi="Aptos" w:eastAsia="Aptos" w:cs="Aptos"/>
          <w:noProof w:val="0"/>
          <w:sz w:val="24"/>
          <w:szCs w:val="24"/>
          <w:lang w:val="pt-BR"/>
        </w:rPr>
        <w:t xml:space="preserve"> </w:t>
      </w:r>
      <w:r w:rsidRPr="556462DB" w:rsidR="3718D0A3">
        <w:rPr>
          <w:rFonts w:ascii="Aptos" w:hAnsi="Aptos" w:eastAsia="Aptos" w:cs="Aptos"/>
          <w:noProof w:val="0"/>
          <w:sz w:val="24"/>
          <w:szCs w:val="24"/>
          <w:lang w:val="pt-BR"/>
        </w:rPr>
        <w:t xml:space="preserve">inovação na </w:t>
      </w:r>
      <w:r w:rsidRPr="556462DB" w:rsidR="24113796">
        <w:rPr>
          <w:rFonts w:ascii="Aptos" w:hAnsi="Aptos" w:eastAsia="Aptos" w:cs="Aptos"/>
          <w:noProof w:val="0"/>
          <w:sz w:val="24"/>
          <w:szCs w:val="24"/>
          <w:lang w:val="pt-BR"/>
        </w:rPr>
        <w:t xml:space="preserve">RAS </w:t>
      </w:r>
      <w:r w:rsidR="24113796">
        <w:rPr/>
        <w:t>(UFG, 2023)</w:t>
      </w:r>
      <w:r w:rsidRPr="556462DB" w:rsidR="24113796">
        <w:rPr>
          <w:rFonts w:ascii="Aptos" w:hAnsi="Aptos" w:eastAsia="Aptos" w:cs="Aptos"/>
          <w:noProof w:val="0"/>
          <w:sz w:val="24"/>
          <w:szCs w:val="24"/>
          <w:lang w:val="pt-BR"/>
        </w:rPr>
        <w:t xml:space="preserve">. </w:t>
      </w:r>
    </w:p>
    <w:p xmlns:wp14="http://schemas.microsoft.com/office/word/2010/wordml" w:rsidP="556462DB" wp14:paraId="63EFEC2B" wp14:textId="3174A22A">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Pr="556462DB" w:rsidR="7A45D700">
        <w:rPr>
          <w:rFonts w:ascii="Aptos" w:hAnsi="Aptos" w:eastAsia="Aptos" w:cs="Aptos"/>
          <w:noProof w:val="0"/>
          <w:sz w:val="24"/>
          <w:szCs w:val="24"/>
          <w:lang w:val="pt-BR"/>
        </w:rPr>
        <w:t xml:space="preserve">É importante destacar que </w:t>
      </w:r>
      <w:r w:rsidRPr="556462DB" w:rsidR="2C47A5DC">
        <w:rPr>
          <w:rFonts w:ascii="Aptos" w:hAnsi="Aptos" w:eastAsia="Aptos" w:cs="Aptos"/>
          <w:noProof w:val="0"/>
          <w:sz w:val="24"/>
          <w:szCs w:val="24"/>
          <w:lang w:val="pt-BR"/>
        </w:rPr>
        <w:t xml:space="preserve">a escolha da melhor tecnologia a utilizar deve ser feita com cuidado, pois, deve considerar </w:t>
      </w:r>
      <w:r w:rsidRPr="556462DB" w:rsidR="631C1E70">
        <w:rPr>
          <w:rFonts w:ascii="Aptos" w:hAnsi="Aptos" w:eastAsia="Aptos" w:cs="Aptos"/>
          <w:noProof w:val="0"/>
          <w:sz w:val="24"/>
          <w:szCs w:val="24"/>
          <w:lang w:val="pt-BR"/>
        </w:rPr>
        <w:t>o cenário específico, as necessidades dos usuários, as limitações locais e as preferências e capacitações dos profissionais de saúde</w:t>
      </w:r>
      <w:r w:rsidRPr="556462DB" w:rsidR="2CD6DCB4">
        <w:rPr>
          <w:rFonts w:ascii="Aptos" w:hAnsi="Aptos" w:eastAsia="Aptos" w:cs="Aptos"/>
          <w:noProof w:val="0"/>
          <w:sz w:val="24"/>
          <w:szCs w:val="24"/>
          <w:lang w:val="pt-BR"/>
        </w:rPr>
        <w:t xml:space="preserve">, pois nem todas as tecnologias funcionam da mesma forma em todos os lugares. Além disso, é necessário considerar que para utilizar as tecnologias mais modernas é </w:t>
      </w:r>
      <w:r w:rsidRPr="556462DB" w:rsidR="4BF6E753">
        <w:rPr>
          <w:rFonts w:ascii="Aptos" w:hAnsi="Aptos" w:eastAsia="Aptos" w:cs="Aptos"/>
          <w:noProof w:val="0"/>
          <w:sz w:val="24"/>
          <w:szCs w:val="24"/>
          <w:lang w:val="pt-BR"/>
        </w:rPr>
        <w:t>necessária uma infraestrutura mínima</w:t>
      </w:r>
      <w:r w:rsidRPr="556462DB" w:rsidR="4E9F8FCE">
        <w:rPr>
          <w:rFonts w:ascii="Aptos" w:hAnsi="Aptos" w:eastAsia="Aptos" w:cs="Aptos"/>
          <w:noProof w:val="0"/>
          <w:sz w:val="24"/>
          <w:szCs w:val="24"/>
          <w:lang w:val="pt-BR"/>
        </w:rPr>
        <w:t xml:space="preserve"> para</w:t>
      </w:r>
      <w:r w:rsidRPr="556462DB" w:rsidR="69A73B34">
        <w:rPr>
          <w:rFonts w:ascii="Aptos" w:hAnsi="Aptos" w:eastAsia="Aptos" w:cs="Aptos"/>
          <w:noProof w:val="0"/>
          <w:sz w:val="24"/>
          <w:szCs w:val="24"/>
          <w:lang w:val="pt-BR"/>
        </w:rPr>
        <w:t xml:space="preserve"> </w:t>
      </w:r>
      <w:r w:rsidRPr="556462DB" w:rsidR="4E9F8FCE">
        <w:rPr>
          <w:rFonts w:ascii="Aptos" w:hAnsi="Aptos" w:eastAsia="Aptos" w:cs="Aptos"/>
          <w:noProof w:val="0"/>
          <w:sz w:val="24"/>
          <w:szCs w:val="24"/>
          <w:lang w:val="pt-BR"/>
        </w:rPr>
        <w:t>o seu funcionamento, de forma que equipamentos</w:t>
      </w:r>
      <w:r w:rsidRPr="556462DB" w:rsidR="1F704FDD">
        <w:rPr>
          <w:rFonts w:ascii="Aptos" w:hAnsi="Aptos" w:eastAsia="Aptos" w:cs="Aptos"/>
          <w:noProof w:val="0"/>
          <w:sz w:val="24"/>
          <w:szCs w:val="24"/>
          <w:lang w:val="pt-BR"/>
        </w:rPr>
        <w:t xml:space="preserve"> mais antigos</w:t>
      </w:r>
      <w:r w:rsidRPr="556462DB" w:rsidR="4E9F8FCE">
        <w:rPr>
          <w:rFonts w:ascii="Aptos" w:hAnsi="Aptos" w:eastAsia="Aptos" w:cs="Aptos"/>
          <w:noProof w:val="0"/>
          <w:sz w:val="24"/>
          <w:szCs w:val="24"/>
          <w:lang w:val="pt-BR"/>
        </w:rPr>
        <w:t xml:space="preserve">, </w:t>
      </w:r>
      <w:r w:rsidRPr="556462DB" w:rsidR="4E9F8FCE">
        <w:rPr>
          <w:rFonts w:ascii="Aptos" w:hAnsi="Aptos" w:eastAsia="Aptos" w:cs="Aptos"/>
          <w:noProof w:val="0"/>
          <w:sz w:val="24"/>
          <w:szCs w:val="24"/>
          <w:lang w:val="pt-BR"/>
        </w:rPr>
        <w:t>como telefones fixos ou equipamentos de fax</w:t>
      </w:r>
      <w:r w:rsidRPr="556462DB" w:rsidR="3543A03C">
        <w:rPr>
          <w:rFonts w:ascii="Aptos" w:hAnsi="Aptos" w:eastAsia="Aptos" w:cs="Aptos"/>
          <w:noProof w:val="0"/>
          <w:sz w:val="24"/>
          <w:szCs w:val="24"/>
          <w:lang w:val="pt-BR"/>
        </w:rPr>
        <w:t>,</w:t>
      </w:r>
      <w:r w:rsidRPr="556462DB" w:rsidR="4E9F8FCE">
        <w:rPr>
          <w:rFonts w:ascii="Aptos" w:hAnsi="Aptos" w:eastAsia="Aptos" w:cs="Aptos"/>
          <w:noProof w:val="0"/>
          <w:sz w:val="24"/>
          <w:szCs w:val="24"/>
          <w:lang w:val="pt-BR"/>
        </w:rPr>
        <w:t xml:space="preserve"> podem ser a única opção para a troca de</w:t>
      </w:r>
      <w:r w:rsidRPr="556462DB" w:rsidR="7F2BE6B6">
        <w:rPr>
          <w:rFonts w:ascii="Aptos" w:hAnsi="Aptos" w:eastAsia="Aptos" w:cs="Aptos"/>
          <w:noProof w:val="0"/>
          <w:sz w:val="24"/>
          <w:szCs w:val="24"/>
          <w:lang w:val="pt-BR"/>
        </w:rPr>
        <w:t xml:space="preserve"> </w:t>
      </w:r>
      <w:r w:rsidRPr="556462DB" w:rsidR="4E9F8FCE">
        <w:rPr>
          <w:rFonts w:ascii="Aptos" w:hAnsi="Aptos" w:eastAsia="Aptos" w:cs="Aptos"/>
          <w:noProof w:val="0"/>
          <w:sz w:val="24"/>
          <w:szCs w:val="24"/>
          <w:lang w:val="pt-BR"/>
        </w:rPr>
        <w:t>informações clínicas, o que não as torna menos importantes em alguns contextos</w:t>
      </w:r>
      <w:r w:rsidRPr="556462DB" w:rsidR="413F83ED">
        <w:rPr>
          <w:rFonts w:ascii="Aptos" w:hAnsi="Aptos" w:eastAsia="Aptos" w:cs="Aptos"/>
          <w:noProof w:val="0"/>
          <w:sz w:val="24"/>
          <w:szCs w:val="24"/>
          <w:lang w:val="pt-BR"/>
        </w:rPr>
        <w:t xml:space="preserve"> </w:t>
      </w:r>
      <w:r w:rsidR="413F83ED">
        <w:rPr/>
        <w:t>(UFG, 2023)</w:t>
      </w:r>
      <w:r w:rsidRPr="556462DB" w:rsidR="413F83ED">
        <w:rPr>
          <w:rFonts w:ascii="Aptos" w:hAnsi="Aptos" w:eastAsia="Aptos" w:cs="Aptos"/>
          <w:noProof w:val="0"/>
          <w:sz w:val="24"/>
          <w:szCs w:val="24"/>
          <w:lang w:val="pt-BR"/>
        </w:rPr>
        <w:t>.</w:t>
      </w:r>
    </w:p>
    <w:p xmlns:wp14="http://schemas.microsoft.com/office/word/2010/wordml" w:rsidP="556462DB" wp14:paraId="7F194C5F" wp14:textId="55B15828">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Pr="556462DB" w:rsidR="70C92D51">
        <w:rPr>
          <w:rFonts w:ascii="Aptos" w:hAnsi="Aptos" w:eastAsia="Aptos" w:cs="Aptos"/>
          <w:noProof w:val="0"/>
          <w:sz w:val="24"/>
          <w:szCs w:val="24"/>
          <w:lang w:val="pt-BR"/>
        </w:rPr>
        <w:t xml:space="preserve">A oferta de serviços de Telessaúde não é recente no SUS, sendo formalizada </w:t>
      </w:r>
      <w:r w:rsidRPr="556462DB" w:rsidR="6910C0C4">
        <w:rPr>
          <w:rFonts w:ascii="Aptos" w:hAnsi="Aptos" w:eastAsia="Aptos" w:cs="Aptos"/>
          <w:noProof w:val="0"/>
          <w:sz w:val="24"/>
          <w:szCs w:val="24"/>
          <w:lang w:val="pt-BR"/>
        </w:rPr>
        <w:t>a nível nacional em</w:t>
      </w:r>
      <w:r w:rsidRPr="556462DB" w:rsidR="70C92D51">
        <w:rPr>
          <w:rFonts w:ascii="Aptos" w:hAnsi="Aptos" w:eastAsia="Aptos" w:cs="Aptos"/>
          <w:noProof w:val="0"/>
          <w:sz w:val="24"/>
          <w:szCs w:val="24"/>
          <w:lang w:val="pt-BR"/>
        </w:rPr>
        <w:t xml:space="preserve"> 2007, por meio da criação do Programa</w:t>
      </w:r>
      <w:r w:rsidRPr="556462DB" w:rsidR="23581033">
        <w:rPr>
          <w:rFonts w:ascii="Aptos" w:hAnsi="Aptos" w:eastAsia="Aptos" w:cs="Aptos"/>
          <w:noProof w:val="0"/>
          <w:sz w:val="24"/>
          <w:szCs w:val="24"/>
          <w:lang w:val="pt-BR"/>
        </w:rPr>
        <w:t xml:space="preserve"> Nacional de</w:t>
      </w:r>
      <w:r w:rsidRPr="556462DB" w:rsidR="70C92D51">
        <w:rPr>
          <w:rFonts w:ascii="Aptos" w:hAnsi="Aptos" w:eastAsia="Aptos" w:cs="Aptos"/>
          <w:noProof w:val="0"/>
          <w:sz w:val="24"/>
          <w:szCs w:val="24"/>
          <w:lang w:val="pt-BR"/>
        </w:rPr>
        <w:t xml:space="preserve"> Telessaúde, pelo Ministério da Saúde,</w:t>
      </w:r>
      <w:r w:rsidRPr="556462DB" w:rsidR="709C9A6E">
        <w:rPr>
          <w:rFonts w:ascii="Aptos" w:hAnsi="Aptos" w:eastAsia="Aptos" w:cs="Aptos"/>
          <w:noProof w:val="0"/>
          <w:sz w:val="24"/>
          <w:szCs w:val="24"/>
          <w:lang w:val="pt-BR"/>
        </w:rPr>
        <w:t xml:space="preserve"> </w:t>
      </w:r>
      <w:r w:rsidRPr="556462DB" w:rsidR="1010746C">
        <w:rPr>
          <w:rFonts w:ascii="Aptos" w:hAnsi="Aptos" w:eastAsia="Aptos" w:cs="Aptos"/>
          <w:noProof w:val="0"/>
          <w:sz w:val="24"/>
          <w:szCs w:val="24"/>
          <w:lang w:val="pt-BR"/>
        </w:rPr>
        <w:t>com</w:t>
      </w:r>
      <w:r w:rsidRPr="556462DB" w:rsidR="709C9A6E">
        <w:rPr>
          <w:rFonts w:ascii="Aptos" w:hAnsi="Aptos" w:eastAsia="Aptos" w:cs="Aptos"/>
          <w:noProof w:val="0"/>
          <w:sz w:val="24"/>
          <w:szCs w:val="24"/>
          <w:lang w:val="pt-BR"/>
        </w:rPr>
        <w:t xml:space="preserve"> objetivo de</w:t>
      </w:r>
      <w:r w:rsidRPr="556462DB" w:rsidR="709C9A6E">
        <w:rPr>
          <w:rFonts w:ascii="Aptos" w:hAnsi="Aptos" w:eastAsia="Aptos" w:cs="Aptos"/>
          <w:noProof w:val="0"/>
          <w:sz w:val="24"/>
          <w:szCs w:val="24"/>
          <w:lang w:val="pt-BR"/>
        </w:rPr>
        <w:t xml:space="preserve"> fortalecer e melhorar a qualidade do atendimento da </w:t>
      </w:r>
      <w:r w:rsidRPr="556462DB" w:rsidR="709C9A6E">
        <w:rPr>
          <w:rFonts w:ascii="Aptos" w:hAnsi="Aptos" w:eastAsia="Aptos" w:cs="Aptos"/>
          <w:noProof w:val="0"/>
          <w:sz w:val="24"/>
          <w:szCs w:val="24"/>
          <w:lang w:val="pt-BR"/>
        </w:rPr>
        <w:t>APS</w:t>
      </w:r>
      <w:r w:rsidRPr="556462DB" w:rsidR="6B099508">
        <w:rPr>
          <w:rFonts w:ascii="Aptos" w:hAnsi="Aptos" w:eastAsia="Aptos" w:cs="Aptos"/>
          <w:noProof w:val="0"/>
          <w:sz w:val="24"/>
          <w:szCs w:val="24"/>
          <w:lang w:val="pt-BR"/>
        </w:rPr>
        <w:t>.</w:t>
      </w:r>
      <w:r w:rsidRPr="556462DB" w:rsidR="3FB18B21">
        <w:rPr>
          <w:rFonts w:ascii="Aptos" w:hAnsi="Aptos" w:eastAsia="Aptos" w:cs="Aptos"/>
          <w:noProof w:val="0"/>
          <w:sz w:val="24"/>
          <w:szCs w:val="24"/>
          <w:lang w:val="pt-BR"/>
        </w:rPr>
        <w:t xml:space="preserve"> As atividades do Programa </w:t>
      </w:r>
      <w:r w:rsidRPr="556462DB" w:rsidR="3FB18B21">
        <w:rPr>
          <w:rFonts w:ascii="Aptos" w:hAnsi="Aptos" w:eastAsia="Aptos" w:cs="Aptos"/>
          <w:noProof w:val="0"/>
          <w:sz w:val="24"/>
          <w:szCs w:val="24"/>
          <w:lang w:val="pt-BR"/>
        </w:rPr>
        <w:t>são realizadas por Núcleos Telessaúde</w:t>
      </w:r>
      <w:r w:rsidRPr="556462DB" w:rsidR="3FB18B21">
        <w:rPr>
          <w:rFonts w:ascii="Aptos" w:hAnsi="Aptos" w:eastAsia="Aptos" w:cs="Aptos"/>
          <w:noProof w:val="0"/>
          <w:sz w:val="24"/>
          <w:szCs w:val="24"/>
          <w:lang w:val="pt-BR"/>
        </w:rPr>
        <w:t>, os quais</w:t>
      </w:r>
      <w:r w:rsidRPr="556462DB" w:rsidR="3FB18B21">
        <w:rPr>
          <w:rFonts w:ascii="Aptos" w:hAnsi="Aptos" w:eastAsia="Aptos" w:cs="Aptos"/>
          <w:noProof w:val="0"/>
          <w:sz w:val="24"/>
          <w:szCs w:val="24"/>
          <w:lang w:val="pt-BR"/>
        </w:rPr>
        <w:t xml:space="preserve"> desenvolvem atividades técnico-científicas e administrativas </w:t>
      </w:r>
      <w:r w:rsidRPr="556462DB" w:rsidR="3FB18B21">
        <w:rPr>
          <w:rFonts w:ascii="Aptos" w:hAnsi="Aptos" w:eastAsia="Aptos" w:cs="Aptos"/>
          <w:noProof w:val="0"/>
          <w:sz w:val="24"/>
          <w:szCs w:val="24"/>
          <w:lang w:val="pt-BR"/>
        </w:rPr>
        <w:t>e</w:t>
      </w:r>
      <w:r w:rsidRPr="556462DB" w:rsidR="58153197">
        <w:rPr>
          <w:rFonts w:ascii="Aptos" w:hAnsi="Aptos" w:eastAsia="Aptos" w:cs="Aptos"/>
          <w:noProof w:val="0"/>
          <w:sz w:val="24"/>
          <w:szCs w:val="24"/>
          <w:lang w:val="pt-BR"/>
        </w:rPr>
        <w:t xml:space="preserve"> </w:t>
      </w:r>
      <w:r w:rsidRPr="556462DB" w:rsidR="3FB18B21">
        <w:rPr>
          <w:rFonts w:ascii="Aptos" w:hAnsi="Aptos" w:eastAsia="Aptos" w:cs="Aptos"/>
          <w:noProof w:val="0"/>
          <w:sz w:val="24"/>
          <w:szCs w:val="24"/>
          <w:lang w:val="pt-BR"/>
        </w:rPr>
        <w:t xml:space="preserve">em especial </w:t>
      </w:r>
      <w:r w:rsidRPr="556462DB" w:rsidR="42705CBA">
        <w:rPr>
          <w:rFonts w:ascii="Aptos" w:hAnsi="Aptos" w:eastAsia="Aptos" w:cs="Aptos"/>
          <w:noProof w:val="0"/>
          <w:sz w:val="24"/>
          <w:szCs w:val="24"/>
          <w:lang w:val="pt-BR"/>
        </w:rPr>
        <w:t>ofer</w:t>
      </w:r>
      <w:r w:rsidRPr="556462DB" w:rsidR="4AC8F132">
        <w:rPr>
          <w:rFonts w:ascii="Aptos" w:hAnsi="Aptos" w:eastAsia="Aptos" w:cs="Aptos"/>
          <w:noProof w:val="0"/>
          <w:sz w:val="24"/>
          <w:szCs w:val="24"/>
          <w:lang w:val="pt-BR"/>
        </w:rPr>
        <w:t>t</w:t>
      </w:r>
      <w:r w:rsidRPr="556462DB" w:rsidR="42705CBA">
        <w:rPr>
          <w:rFonts w:ascii="Aptos" w:hAnsi="Aptos" w:eastAsia="Aptos" w:cs="Aptos"/>
          <w:noProof w:val="0"/>
          <w:sz w:val="24"/>
          <w:szCs w:val="24"/>
          <w:lang w:val="pt-BR"/>
        </w:rPr>
        <w:t>ar</w:t>
      </w:r>
      <w:r w:rsidRPr="556462DB" w:rsidR="3FB18B21">
        <w:rPr>
          <w:rFonts w:ascii="Aptos" w:hAnsi="Aptos" w:eastAsia="Aptos" w:cs="Aptos"/>
          <w:noProof w:val="0"/>
          <w:sz w:val="24"/>
          <w:szCs w:val="24"/>
          <w:lang w:val="pt-BR"/>
        </w:rPr>
        <w:t xml:space="preserve"> Teleconsultoria, Telediagnóstico, Tele-educação</w:t>
      </w:r>
      <w:r w:rsidRPr="556462DB" w:rsidR="6D7ADD03">
        <w:rPr>
          <w:rFonts w:ascii="Aptos" w:hAnsi="Aptos" w:eastAsia="Aptos" w:cs="Aptos"/>
          <w:noProof w:val="0"/>
          <w:sz w:val="24"/>
          <w:szCs w:val="24"/>
          <w:lang w:val="pt-BR"/>
        </w:rPr>
        <w:t xml:space="preserve"> e </w:t>
      </w:r>
      <w:r w:rsidRPr="556462DB" w:rsidR="3FB18B21">
        <w:rPr>
          <w:rFonts w:ascii="Aptos" w:hAnsi="Aptos" w:eastAsia="Aptos" w:cs="Aptos"/>
          <w:noProof w:val="0"/>
          <w:sz w:val="24"/>
          <w:szCs w:val="24"/>
          <w:lang w:val="pt-BR"/>
        </w:rPr>
        <w:t>Segunda opinião formativa</w:t>
      </w:r>
      <w:r w:rsidRPr="556462DB" w:rsidR="292C9626">
        <w:rPr>
          <w:rFonts w:ascii="Aptos" w:hAnsi="Aptos" w:eastAsia="Aptos" w:cs="Aptos"/>
          <w:noProof w:val="0"/>
          <w:sz w:val="24"/>
          <w:szCs w:val="24"/>
          <w:lang w:val="pt-BR"/>
        </w:rPr>
        <w:t xml:space="preserve"> (BRASIL, 20</w:t>
      </w:r>
      <w:r w:rsidRPr="556462DB" w:rsidR="5CC90B95">
        <w:rPr>
          <w:rFonts w:ascii="Aptos" w:hAnsi="Aptos" w:eastAsia="Aptos" w:cs="Aptos"/>
          <w:noProof w:val="0"/>
          <w:sz w:val="24"/>
          <w:szCs w:val="24"/>
          <w:lang w:val="pt-BR"/>
        </w:rPr>
        <w:t>07</w:t>
      </w:r>
      <w:r w:rsidRPr="556462DB" w:rsidR="292C9626">
        <w:rPr>
          <w:rFonts w:ascii="Aptos" w:hAnsi="Aptos" w:eastAsia="Aptos" w:cs="Aptos"/>
          <w:noProof w:val="0"/>
          <w:sz w:val="24"/>
          <w:szCs w:val="24"/>
          <w:lang w:val="pt-BR"/>
        </w:rPr>
        <w:t>)</w:t>
      </w:r>
      <w:r w:rsidRPr="556462DB" w:rsidR="7EE8AD95">
        <w:rPr>
          <w:rFonts w:ascii="Aptos" w:hAnsi="Aptos" w:eastAsia="Aptos" w:cs="Aptos"/>
          <w:noProof w:val="0"/>
          <w:sz w:val="24"/>
          <w:szCs w:val="24"/>
          <w:lang w:val="pt-BR"/>
        </w:rPr>
        <w:t>.</w:t>
      </w:r>
      <w:r w:rsidRPr="556462DB" w:rsidR="3A40B7B9">
        <w:rPr>
          <w:rFonts w:ascii="Aptos" w:hAnsi="Aptos" w:eastAsia="Aptos" w:cs="Aptos"/>
          <w:noProof w:val="0"/>
          <w:sz w:val="24"/>
          <w:szCs w:val="24"/>
          <w:lang w:val="pt-BR"/>
        </w:rPr>
        <w:t xml:space="preserve"> </w:t>
      </w:r>
    </w:p>
    <w:p xmlns:wp14="http://schemas.microsoft.com/office/word/2010/wordml" w:rsidP="556462DB" wp14:paraId="0DB8F9FA" wp14:textId="4B83099F">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0903681C">
        <w:rPr>
          <w:rFonts w:ascii="Aptos" w:hAnsi="Aptos" w:eastAsia="Aptos" w:cs="Aptos"/>
          <w:noProof w:val="0"/>
          <w:sz w:val="24"/>
          <w:szCs w:val="24"/>
          <w:lang w:val="pt-BR"/>
        </w:rPr>
        <w:t xml:space="preserve">Já em 2010, a Portaria nº 402, de 24 de fevereiro de 2010, instituiu o Programa Telessaúde Brasil para apoio à Estratégia de Saúde da Família no </w:t>
      </w:r>
      <w:r w:rsidRPr="556462DB" w:rsidR="0505C201">
        <w:rPr>
          <w:rFonts w:ascii="Aptos" w:hAnsi="Aptos" w:eastAsia="Aptos" w:cs="Aptos" w:asciiTheme="minorAscii" w:hAnsiTheme="minorAscii" w:eastAsiaTheme="minorAscii" w:cstheme="minorBidi"/>
          <w:noProof w:val="0"/>
          <w:color w:val="auto"/>
          <w:sz w:val="24"/>
          <w:szCs w:val="24"/>
          <w:lang w:val="pt-BR" w:eastAsia="en-US" w:bidi="ar-SA"/>
        </w:rPr>
        <w:t xml:space="preserve">SUS. Esse programa foi ampliado em 2011 </w:t>
      </w:r>
      <w:r w:rsidRPr="556462DB" w:rsidR="065AB6E9">
        <w:rPr>
          <w:rFonts w:ascii="Aptos" w:hAnsi="Aptos" w:eastAsia="Aptos" w:cs="Aptos" w:asciiTheme="minorAscii" w:hAnsiTheme="minorAscii" w:eastAsiaTheme="minorAscii" w:cstheme="minorBidi"/>
          <w:noProof w:val="0"/>
          <w:color w:val="auto"/>
          <w:sz w:val="24"/>
          <w:szCs w:val="24"/>
          <w:lang w:val="pt-BR" w:eastAsia="en-US" w:bidi="ar-SA"/>
        </w:rPr>
        <w:t>com o n</w:t>
      </w:r>
      <w:r w:rsidRPr="556462DB" w:rsidR="0505C201">
        <w:rPr>
          <w:rFonts w:ascii="Aptos" w:hAnsi="Aptos" w:eastAsia="Aptos" w:cs="Aptos" w:asciiTheme="minorAscii" w:hAnsiTheme="minorAscii" w:eastAsiaTheme="minorAscii" w:cstheme="minorBidi"/>
          <w:noProof w:val="0"/>
          <w:color w:val="auto"/>
          <w:sz w:val="24"/>
          <w:szCs w:val="24"/>
          <w:lang w:val="pt-BR" w:eastAsia="en-US" w:bidi="ar-SA"/>
        </w:rPr>
        <w:t>o</w:t>
      </w:r>
      <w:r w:rsidRPr="556462DB" w:rsidR="065AB6E9">
        <w:rPr>
          <w:rFonts w:ascii="Aptos" w:hAnsi="Aptos" w:eastAsia="Aptos" w:cs="Aptos" w:asciiTheme="minorAscii" w:hAnsiTheme="minorAscii" w:eastAsiaTheme="minorAscii" w:cstheme="minorBidi"/>
          <w:noProof w:val="0"/>
          <w:color w:val="auto"/>
          <w:sz w:val="24"/>
          <w:szCs w:val="24"/>
          <w:lang w:val="pt-BR" w:eastAsia="en-US" w:bidi="ar-SA"/>
        </w:rPr>
        <w:t>me de</w:t>
      </w:r>
      <w:r w:rsidRPr="556462DB" w:rsidR="0505C201">
        <w:rPr>
          <w:rFonts w:ascii="Aptos" w:hAnsi="Aptos" w:eastAsia="Aptos" w:cs="Aptos" w:asciiTheme="minorAscii" w:hAnsiTheme="minorAscii" w:eastAsiaTheme="minorAscii" w:cstheme="minorBidi"/>
          <w:noProof w:val="0"/>
          <w:color w:val="auto"/>
          <w:sz w:val="24"/>
          <w:szCs w:val="24"/>
          <w:lang w:val="pt-BR" w:eastAsia="en-US" w:bidi="ar-SA"/>
        </w:rPr>
        <w:t xml:space="preserve"> Programa Nacional Telessaúde Brasil Redes, por meio da</w:t>
      </w:r>
      <w:r w:rsidRPr="556462DB" w:rsidR="489F5EA8">
        <w:rPr>
          <w:rFonts w:ascii="Aptos" w:hAnsi="Aptos" w:eastAsia="Aptos" w:cs="Aptos" w:asciiTheme="minorAscii" w:hAnsiTheme="minorAscii" w:eastAsiaTheme="minorAscii" w:cstheme="minorBidi"/>
          <w:noProof w:val="0"/>
          <w:color w:val="auto"/>
          <w:sz w:val="24"/>
          <w:szCs w:val="24"/>
          <w:lang w:val="pt-BR" w:eastAsia="en-US" w:bidi="ar-SA"/>
        </w:rPr>
        <w:t xml:space="preserve"> publicação da Portaria nº 2.546, de 27 de outubro de 2011</w:t>
      </w:r>
      <w:r w:rsidRPr="556462DB" w:rsidR="3DCA5247">
        <w:rPr>
          <w:rFonts w:ascii="Aptos" w:hAnsi="Aptos" w:eastAsia="Aptos" w:cs="Aptos" w:asciiTheme="minorAscii" w:hAnsiTheme="minorAscii" w:eastAsiaTheme="minorAscii" w:cstheme="minorBidi"/>
          <w:noProof w:val="0"/>
          <w:color w:val="auto"/>
          <w:sz w:val="24"/>
          <w:szCs w:val="24"/>
          <w:lang w:val="pt-BR" w:eastAsia="en-US" w:bidi="ar-SA"/>
        </w:rPr>
        <w:t>, com o objetivo de fortalecer as RAS ordenadas pela APS</w:t>
      </w:r>
      <w:r w:rsidRPr="556462DB" w:rsidR="489F5EA8">
        <w:rPr>
          <w:rFonts w:ascii="Aptos" w:hAnsi="Aptos" w:eastAsia="Aptos" w:cs="Aptos" w:asciiTheme="minorAscii" w:hAnsiTheme="minorAscii" w:eastAsiaTheme="minorAscii" w:cstheme="minorBidi"/>
          <w:noProof w:val="0"/>
          <w:color w:val="auto"/>
          <w:sz w:val="24"/>
          <w:szCs w:val="24"/>
          <w:lang w:val="pt-BR" w:eastAsia="en-US" w:bidi="ar-SA"/>
        </w:rPr>
        <w:t xml:space="preserve">. </w:t>
      </w:r>
    </w:p>
    <w:p xmlns:wp14="http://schemas.microsoft.com/office/word/2010/wordml" w:rsidP="556462DB" wp14:paraId="13D10628" wp14:textId="0BB82CE6">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7E25DA54">
        <w:rPr>
          <w:rFonts w:ascii="Aptos" w:hAnsi="Aptos" w:eastAsia="Aptos" w:cs="Aptos" w:asciiTheme="minorAscii" w:hAnsiTheme="minorAscii" w:eastAsiaTheme="minorAscii" w:cstheme="minorBidi"/>
          <w:noProof w:val="0"/>
          <w:color w:val="auto"/>
          <w:sz w:val="24"/>
          <w:szCs w:val="24"/>
          <w:lang w:val="pt-BR" w:eastAsia="en-US" w:bidi="ar-SA"/>
        </w:rPr>
        <w:t xml:space="preserve">Em 2016, a Coordenação do Programa Nacional Telessaúde Brasil Redes </w:t>
      </w:r>
      <w:r w:rsidRPr="556462DB" w:rsidR="66065C99">
        <w:rPr>
          <w:rFonts w:ascii="Aptos" w:hAnsi="Aptos" w:eastAsia="Aptos" w:cs="Aptos" w:asciiTheme="minorAscii" w:hAnsiTheme="minorAscii" w:eastAsiaTheme="minorAscii" w:cstheme="minorBidi"/>
          <w:noProof w:val="0"/>
          <w:color w:val="auto"/>
          <w:sz w:val="24"/>
          <w:szCs w:val="24"/>
          <w:lang w:val="pt-BR" w:eastAsia="en-US" w:bidi="ar-SA"/>
        </w:rPr>
        <w:t>ampliou a oferta de telediagnóstico por meio da criação da</w:t>
      </w:r>
      <w:r w:rsidRPr="556462DB" w:rsidR="7E25DA54">
        <w:rPr>
          <w:rFonts w:ascii="Aptos" w:hAnsi="Aptos" w:eastAsia="Aptos" w:cs="Aptos" w:asciiTheme="minorAscii" w:hAnsiTheme="minorAscii" w:eastAsiaTheme="minorAscii" w:cstheme="minorBidi"/>
          <w:noProof w:val="0"/>
          <w:color w:val="auto"/>
          <w:sz w:val="24"/>
          <w:szCs w:val="24"/>
          <w:lang w:val="pt-BR" w:eastAsia="en-US" w:bidi="ar-SA"/>
        </w:rPr>
        <w:t xml:space="preserve"> Plataforma Nacional de Telediagnóstico (PNTD),</w:t>
      </w:r>
      <w:r w:rsidRPr="556462DB" w:rsidR="66AEE6C6">
        <w:rPr>
          <w:rFonts w:ascii="Aptos" w:hAnsi="Aptos" w:eastAsia="Aptos" w:cs="Aptos" w:asciiTheme="minorAscii" w:hAnsiTheme="minorAscii" w:eastAsiaTheme="minorAscii" w:cstheme="minorBidi"/>
          <w:noProof w:val="0"/>
          <w:color w:val="auto"/>
          <w:sz w:val="24"/>
          <w:szCs w:val="24"/>
          <w:lang w:val="pt-BR" w:eastAsia="en-US" w:bidi="ar-SA"/>
        </w:rPr>
        <w:t xml:space="preserve"> a qual </w:t>
      </w:r>
      <w:r w:rsidRPr="556462DB" w:rsidR="58E03993">
        <w:rPr>
          <w:rFonts w:ascii="Aptos" w:hAnsi="Aptos" w:eastAsia="Aptos" w:cs="Aptos" w:asciiTheme="minorAscii" w:hAnsiTheme="minorAscii" w:eastAsiaTheme="minorAscii" w:cstheme="minorBidi"/>
          <w:noProof w:val="0"/>
          <w:color w:val="auto"/>
          <w:sz w:val="24"/>
          <w:szCs w:val="24"/>
          <w:lang w:val="pt-BR" w:eastAsia="en-US" w:bidi="ar-SA"/>
        </w:rPr>
        <w:t>propõe ampliar a realização exames</w:t>
      </w:r>
      <w:r w:rsidRPr="556462DB" w:rsidR="1471BF57">
        <w:rPr>
          <w:rFonts w:ascii="Aptos" w:hAnsi="Aptos" w:eastAsia="Aptos" w:cs="Aptos" w:asciiTheme="minorAscii" w:hAnsiTheme="minorAscii" w:eastAsiaTheme="minorAscii" w:cstheme="minorBidi"/>
          <w:noProof w:val="0"/>
          <w:color w:val="auto"/>
          <w:sz w:val="24"/>
          <w:szCs w:val="24"/>
          <w:lang w:val="pt-BR" w:eastAsia="en-US" w:bidi="ar-SA"/>
        </w:rPr>
        <w:t xml:space="preserve"> diagnósticos</w:t>
      </w:r>
      <w:r w:rsidRPr="556462DB" w:rsidR="58E03993">
        <w:rPr>
          <w:rFonts w:ascii="Aptos" w:hAnsi="Aptos" w:eastAsia="Aptos" w:cs="Aptos" w:asciiTheme="minorAscii" w:hAnsiTheme="minorAscii" w:eastAsiaTheme="minorAscii" w:cstheme="minorBidi"/>
          <w:noProof w:val="0"/>
          <w:color w:val="auto"/>
          <w:sz w:val="24"/>
          <w:szCs w:val="24"/>
          <w:lang w:val="pt-BR" w:eastAsia="en-US" w:bidi="ar-SA"/>
        </w:rPr>
        <w:t xml:space="preserve"> nas áreas com maior necessidade do país. </w:t>
      </w:r>
      <w:r w:rsidRPr="556462DB" w:rsidR="7895684E">
        <w:rPr>
          <w:rFonts w:ascii="Aptos" w:hAnsi="Aptos" w:eastAsia="Aptos" w:cs="Aptos" w:asciiTheme="minorAscii" w:hAnsiTheme="minorAscii" w:eastAsiaTheme="minorAscii" w:cstheme="minorBidi"/>
          <w:noProof w:val="0"/>
          <w:color w:val="auto"/>
          <w:sz w:val="24"/>
          <w:szCs w:val="24"/>
          <w:lang w:val="pt-BR" w:eastAsia="en-US" w:bidi="ar-SA"/>
        </w:rPr>
        <w:t>Esse programa é operacionalizado pela Coordenação do Programa Nacional Telessaúde Brasil Redes (Ministério da Saúde), Secretarias Estaduais de Saúde, Núcleos Telessaúde Estaduais, Núcleos Telessaúde Especialistas, Secretarias Municipais de Saúde e Pontos de Telessaúde (Estabelecimentos de Saúde)</w:t>
      </w:r>
      <w:r w:rsidRPr="556462DB" w:rsidR="54D7091F">
        <w:rPr>
          <w:rFonts w:ascii="Aptos" w:hAnsi="Aptos" w:eastAsia="Aptos" w:cs="Aptos" w:asciiTheme="minorAscii" w:hAnsiTheme="minorAscii" w:eastAsiaTheme="minorAscii" w:cstheme="minorBidi"/>
          <w:noProof w:val="0"/>
          <w:color w:val="auto"/>
          <w:sz w:val="24"/>
          <w:szCs w:val="24"/>
          <w:lang w:val="pt-BR" w:eastAsia="en-US" w:bidi="ar-SA"/>
        </w:rPr>
        <w:t xml:space="preserve"> (PNTD,2025)</w:t>
      </w:r>
      <w:r w:rsidRPr="556462DB" w:rsidR="7895684E">
        <w:rPr>
          <w:rFonts w:ascii="Aptos" w:hAnsi="Aptos" w:eastAsia="Aptos" w:cs="Aptos" w:asciiTheme="minorAscii" w:hAnsiTheme="minorAscii" w:eastAsiaTheme="minorAscii" w:cstheme="minorBidi"/>
          <w:noProof w:val="0"/>
          <w:color w:val="auto"/>
          <w:sz w:val="24"/>
          <w:szCs w:val="24"/>
          <w:lang w:val="pt-BR" w:eastAsia="en-US" w:bidi="ar-SA"/>
        </w:rPr>
        <w:t>.</w:t>
      </w:r>
    </w:p>
    <w:p xmlns:wp14="http://schemas.microsoft.com/office/word/2010/wordml" w:rsidP="556462DB" wp14:paraId="301C8262" wp14:textId="15B49550">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7826D513">
        <w:rPr>
          <w:rFonts w:ascii="Aptos" w:hAnsi="Aptos" w:eastAsia="Aptos" w:cs="Aptos" w:asciiTheme="minorAscii" w:hAnsiTheme="minorAscii" w:eastAsiaTheme="minorAscii" w:cstheme="minorBidi"/>
          <w:noProof w:val="0"/>
          <w:color w:val="auto"/>
          <w:sz w:val="24"/>
          <w:szCs w:val="24"/>
          <w:lang w:val="pt-BR" w:eastAsia="en-US" w:bidi="ar-SA"/>
        </w:rPr>
        <w:t xml:space="preserve">Através da PNTD os exames são realizados em qualquer ponto de telediagnóstico, o qual é enviado para os núcleos de </w:t>
      </w:r>
      <w:r w:rsidRPr="556462DB" w:rsidR="7826D513">
        <w:rPr>
          <w:rFonts w:ascii="Aptos" w:hAnsi="Aptos" w:eastAsia="Aptos" w:cs="Aptos" w:asciiTheme="minorAscii" w:hAnsiTheme="minorAscii" w:eastAsiaTheme="minorAscii" w:cstheme="minorBidi"/>
          <w:noProof w:val="0"/>
          <w:color w:val="auto"/>
          <w:sz w:val="24"/>
          <w:szCs w:val="24"/>
          <w:lang w:val="pt-BR" w:eastAsia="en-US" w:bidi="ar-SA"/>
        </w:rPr>
        <w:t>telessa</w:t>
      </w:r>
      <w:r w:rsidRPr="556462DB" w:rsidR="7826D513">
        <w:rPr>
          <w:rFonts w:ascii="Aptos" w:hAnsi="Aptos" w:eastAsia="Aptos" w:cs="Aptos" w:asciiTheme="minorAscii" w:hAnsiTheme="minorAscii" w:eastAsiaTheme="minorAscii" w:cstheme="minorBidi"/>
          <w:noProof w:val="0"/>
          <w:color w:val="auto"/>
          <w:sz w:val="24"/>
          <w:szCs w:val="24"/>
          <w:lang w:val="pt-BR" w:eastAsia="en-US" w:bidi="ar-SA"/>
        </w:rPr>
        <w:t>úde especializado, conforme o fluxo da Figura X.</w:t>
      </w:r>
    </w:p>
    <w:p xmlns:wp14="http://schemas.microsoft.com/office/word/2010/wordml" w:rsidP="556462DB" wp14:paraId="492AB9C6" wp14:textId="1E960ED1">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p>
    <w:p xmlns:wp14="http://schemas.microsoft.com/office/word/2010/wordml" w:rsidP="556462DB" wp14:paraId="793511E8" wp14:textId="37CB99E2">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Pr="556462DB" w:rsidR="4D11DD16">
        <w:rPr>
          <w:rFonts w:ascii="Aptos" w:hAnsi="Aptos" w:eastAsia="Aptos" w:cs="Aptos" w:asciiTheme="minorAscii" w:hAnsiTheme="minorAscii" w:eastAsiaTheme="minorAscii" w:cstheme="minorBidi"/>
          <w:noProof w:val="0"/>
          <w:color w:val="auto"/>
          <w:sz w:val="24"/>
          <w:szCs w:val="24"/>
          <w:lang w:val="pt-BR" w:eastAsia="en-US" w:bidi="ar-SA"/>
        </w:rPr>
        <w:t xml:space="preserve">Figura X. Fluxo da do </w:t>
      </w:r>
      <w:r w:rsidRPr="556462DB" w:rsidR="4D11DD16">
        <w:rPr>
          <w:rFonts w:ascii="Aptos" w:hAnsi="Aptos" w:eastAsia="Aptos" w:cs="Aptos" w:asciiTheme="minorAscii" w:hAnsiTheme="minorAscii" w:eastAsiaTheme="minorAscii" w:cstheme="minorBidi"/>
          <w:noProof w:val="0"/>
          <w:color w:val="auto"/>
          <w:sz w:val="24"/>
          <w:szCs w:val="24"/>
          <w:lang w:val="pt-BR" w:eastAsia="en-US" w:bidi="ar-SA"/>
        </w:rPr>
        <w:t>telediagnóstico via</w:t>
      </w:r>
      <w:r w:rsidRPr="556462DB" w:rsidR="4D11DD16">
        <w:rPr>
          <w:rFonts w:ascii="Aptos" w:hAnsi="Aptos" w:eastAsia="Aptos" w:cs="Aptos" w:asciiTheme="minorAscii" w:hAnsiTheme="minorAscii" w:eastAsiaTheme="minorAscii" w:cstheme="minorBidi"/>
          <w:noProof w:val="0"/>
          <w:color w:val="auto"/>
          <w:sz w:val="24"/>
          <w:szCs w:val="24"/>
          <w:lang w:val="pt-BR" w:eastAsia="en-US" w:bidi="ar-SA"/>
        </w:rPr>
        <w:t xml:space="preserve"> Plataforma Nacional de Telediagnóstico</w:t>
      </w:r>
    </w:p>
    <w:p xmlns:wp14="http://schemas.microsoft.com/office/word/2010/wordml" w:rsidP="556462DB" wp14:paraId="0CDAFF57" wp14:textId="229AF505">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p>
    <w:p xmlns:wp14="http://schemas.microsoft.com/office/word/2010/wordml" w:rsidP="556462DB" wp14:paraId="1B3BC5AA" wp14:textId="1ADACA3C">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p>
    <w:p xmlns:wp14="http://schemas.microsoft.com/office/word/2010/wordml" w:rsidP="556462DB" wp14:paraId="439561B8" wp14:textId="452F5735">
      <w:pPr>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7895684E">
        <w:drawing>
          <wp:inline xmlns:wp14="http://schemas.microsoft.com/office/word/2010/wordprocessingDrawing" wp14:editId="155D8751" wp14:anchorId="467BD7B7">
            <wp:extent cx="5696744" cy="5163269"/>
            <wp:effectExtent l="0" t="0" r="0" b="0"/>
            <wp:docPr id="1110614438" name="" title=""/>
            <wp:cNvGraphicFramePr>
              <a:graphicFrameLocks noChangeAspect="1"/>
            </wp:cNvGraphicFramePr>
            <a:graphic>
              <a:graphicData uri="http://schemas.openxmlformats.org/drawingml/2006/picture">
                <pic:pic>
                  <pic:nvPicPr>
                    <pic:cNvPr id="0" name=""/>
                    <pic:cNvPicPr/>
                  </pic:nvPicPr>
                  <pic:blipFill>
                    <a:blip r:embed="R91253ca8091d41a2">
                      <a:extLst>
                        <a:ext xmlns:a="http://schemas.openxmlformats.org/drawingml/2006/main" uri="{28A0092B-C50C-407E-A947-70E740481C1C}">
                          <a14:useLocalDpi val="0"/>
                        </a:ext>
                      </a:extLst>
                    </a:blip>
                    <a:stretch>
                      <a:fillRect/>
                    </a:stretch>
                  </pic:blipFill>
                  <pic:spPr>
                    <a:xfrm>
                      <a:off x="0" y="0"/>
                      <a:ext cx="5696744" cy="5163269"/>
                    </a:xfrm>
                    <a:prstGeom prst="rect">
                      <a:avLst/>
                    </a:prstGeom>
                  </pic:spPr>
                </pic:pic>
              </a:graphicData>
            </a:graphic>
          </wp:inline>
        </w:drawing>
      </w:r>
      <w:r w:rsidR="2C330BC4">
        <w:rPr/>
        <w:t xml:space="preserve">Fonte: </w:t>
      </w:r>
      <w:r w:rsidRPr="556462DB" w:rsidR="2C330BC4">
        <w:rPr>
          <w:rFonts w:ascii="Aptos" w:hAnsi="Aptos" w:eastAsia="Aptos" w:cs="Aptos" w:asciiTheme="minorAscii" w:hAnsiTheme="minorAscii" w:eastAsiaTheme="minorAscii" w:cstheme="minorBidi"/>
          <w:noProof w:val="0"/>
          <w:color w:val="auto"/>
          <w:sz w:val="24"/>
          <w:szCs w:val="24"/>
          <w:lang w:val="pt-BR" w:eastAsia="en-US" w:bidi="ar-SA"/>
        </w:rPr>
        <w:t>PNTD,2025</w:t>
      </w:r>
    </w:p>
    <w:p xmlns:wp14="http://schemas.microsoft.com/office/word/2010/wordml" w:rsidP="6A165163" wp14:paraId="0F3D4664" wp14:textId="2218ED1D">
      <w:pPr>
        <w:shd w:val="clear" w:color="auto" w:fill="FFFFFF" w:themeFill="background1"/>
        <w:bidi w:val="0"/>
        <w:spacing w:before="0" w:beforeAutospacing="off" w:after="0" w:afterAutospacing="off"/>
        <w:jc w:val="both"/>
        <w:rPr>
          <w:rFonts w:ascii="Aptos" w:hAnsi="Aptos" w:eastAsia="Aptos" w:cs="" w:asciiTheme="minorAscii" w:hAnsiTheme="minorAscii" w:eastAsiaTheme="minorAscii" w:cstheme="minorBidi"/>
          <w:noProof w:val="0"/>
          <w:color w:val="auto"/>
          <w:sz w:val="24"/>
          <w:szCs w:val="24"/>
          <w:lang w:val="pt-BR" w:eastAsia="en-US" w:bidi="ar-SA"/>
        </w:rPr>
      </w:pPr>
      <w:r w:rsidRPr="6A165163" w:rsidR="0C87DC5A">
        <w:rPr>
          <w:rFonts w:ascii="Aptos" w:hAnsi="Aptos" w:eastAsia="Aptos" w:cs="" w:asciiTheme="minorAscii" w:hAnsiTheme="minorAscii" w:eastAsiaTheme="minorAscii" w:cstheme="minorBidi"/>
          <w:noProof w:val="0"/>
          <w:color w:val="auto"/>
          <w:sz w:val="24"/>
          <w:szCs w:val="24"/>
          <w:lang w:val="pt-BR" w:eastAsia="en-US" w:bidi="ar-SA"/>
        </w:rPr>
        <w:t xml:space="preserve">Para conhecer melhor a PNTD o vídeo de apresentação pode ser acessado </w:t>
      </w:r>
      <w:hyperlink r:id="Rac28ebb60efe45c7">
        <w:r w:rsidRPr="6A165163" w:rsidR="0C87DC5A">
          <w:rPr>
            <w:rStyle w:val="Hyperlink"/>
            <w:rFonts w:ascii="Aptos" w:hAnsi="Aptos" w:eastAsia="Aptos" w:cs="" w:asciiTheme="minorAscii" w:hAnsiTheme="minorAscii" w:eastAsiaTheme="minorAscii" w:cstheme="minorBidi"/>
            <w:noProof w:val="0"/>
            <w:sz w:val="24"/>
            <w:szCs w:val="24"/>
            <w:lang w:val="pt-BR" w:eastAsia="en-US" w:bidi="ar-SA"/>
          </w:rPr>
          <w:t>https://www.youtube.com/watch?v=4y5iJ3RIlzo</w:t>
        </w:r>
        <w:r w:rsidRPr="6A165163" w:rsidR="4A2455B6">
          <w:rPr>
            <w:rStyle w:val="Hyperlink"/>
            <w:rFonts w:ascii="Aptos" w:hAnsi="Aptos" w:eastAsia="Aptos" w:cs="" w:asciiTheme="minorAscii" w:hAnsiTheme="minorAscii" w:eastAsiaTheme="minorAscii" w:cstheme="minorBidi"/>
            <w:noProof w:val="0"/>
            <w:sz w:val="24"/>
            <w:szCs w:val="24"/>
            <w:lang w:val="pt-BR" w:eastAsia="en-US" w:bidi="ar-SA"/>
          </w:rPr>
          <w:t>,</w:t>
        </w:r>
      </w:hyperlink>
      <w:r w:rsidRPr="6A165163" w:rsidR="4A2455B6">
        <w:rPr>
          <w:rFonts w:ascii="Aptos" w:hAnsi="Aptos" w:eastAsia="Aptos" w:cs="" w:asciiTheme="minorAscii" w:hAnsiTheme="minorAscii" w:eastAsiaTheme="minorAscii" w:cstheme="minorBidi"/>
          <w:noProof w:val="0"/>
          <w:color w:val="auto"/>
          <w:sz w:val="24"/>
          <w:szCs w:val="24"/>
          <w:lang w:val="pt-BR" w:eastAsia="en-US" w:bidi="ar-SA"/>
        </w:rPr>
        <w:t xml:space="preserve"> bem como o site da plataforma: </w:t>
      </w:r>
      <w:commentRangeStart w:id="381390238"/>
      <w:hyperlink r:id="Rc50ea1a78a03472a">
        <w:r w:rsidRPr="6A165163" w:rsidR="4A2455B6">
          <w:rPr>
            <w:rStyle w:val="Hyperlink"/>
            <w:rFonts w:ascii="Aptos" w:hAnsi="Aptos" w:eastAsia="Aptos" w:cs="" w:asciiTheme="minorAscii" w:hAnsiTheme="minorAscii" w:eastAsiaTheme="minorAscii" w:cstheme="minorBidi"/>
            <w:noProof w:val="0"/>
            <w:sz w:val="24"/>
            <w:szCs w:val="24"/>
            <w:lang w:val="pt-BR" w:eastAsia="en-US" w:bidi="ar-SA"/>
          </w:rPr>
          <w:t>https://pntd.telessaude.ufrn.br/ptd</w:t>
        </w:r>
      </w:hyperlink>
      <w:r w:rsidRPr="6A165163" w:rsidR="4A2455B6">
        <w:rPr>
          <w:rFonts w:ascii="Aptos" w:hAnsi="Aptos" w:eastAsia="Aptos" w:cs="" w:asciiTheme="minorAscii" w:hAnsiTheme="minorAscii" w:eastAsiaTheme="minorAscii" w:cstheme="minorBidi"/>
          <w:noProof w:val="0"/>
          <w:color w:val="auto"/>
          <w:sz w:val="24"/>
          <w:szCs w:val="24"/>
          <w:lang w:val="pt-BR" w:eastAsia="en-US" w:bidi="ar-SA"/>
        </w:rPr>
        <w:t xml:space="preserve">. </w:t>
      </w:r>
      <w:commentRangeEnd w:id="381390238"/>
      <w:r>
        <w:rPr>
          <w:rStyle w:val="CommentReference"/>
        </w:rPr>
        <w:commentReference w:id="381390238"/>
      </w:r>
    </w:p>
    <w:p xmlns:wp14="http://schemas.microsoft.com/office/word/2010/wordml" w:rsidP="556462DB" wp14:paraId="072ED5BA" wp14:textId="573D170A">
      <w:pPr>
        <w:bidi w:val="0"/>
      </w:pPr>
      <w:r w:rsidR="556462DB">
        <w:drawing>
          <wp:anchor xmlns:wp14="http://schemas.microsoft.com/office/word/2010/wordprocessingDrawing" distT="0" distB="0" distL="114300" distR="114300" simplePos="0" relativeHeight="251658240" behindDoc="0" locked="0" layoutInCell="1" allowOverlap="1" wp14:editId="312C95A8" wp14:anchorId="38379E4B">
            <wp:simplePos x="0" y="0"/>
            <wp:positionH relativeFrom="column">
              <wp:align>left</wp:align>
            </wp:positionH>
            <wp:positionV relativeFrom="paragraph">
              <wp:posOffset>0</wp:posOffset>
            </wp:positionV>
            <wp:extent cx="5553074" cy="3219450"/>
            <wp:effectExtent l="0" t="0" r="0" b="0"/>
            <wp:wrapSquare wrapText="bothSides"/>
            <wp:docPr id="95653128" name="picture" title="Vídeo intitulado: Apresentação Plataforma Nacional de Telediagnóstico">
              <a:hlinkClick r:id="R63fa6604e17a4cbf"/>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ea370963fb5c4598">
                      <a:extLst>
                        <a:ext xmlns:a="http://schemas.openxmlformats.org/drawingml/2006/main" uri="{28A0092B-C50C-407E-A947-70E740481C1C}">
                          <a14:useLocalDpi val="0"/>
                        </a:ext>
                        <a:ext uri="http://schemas.microsoft.com/office/word/2020/oembed">
                          <woe:oembed oEmbedUrl="https://www.youtube.com/watch?v=4y5iJ3RIlzo"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556462DB" wp14:paraId="243EA3A9" wp14:textId="567FB527">
      <w:pPr>
        <w:pStyle w:val="Normal"/>
        <w:shd w:val="clear" w:color="auto" w:fill="FFFFFF" w:themeFill="background1"/>
        <w:bidi w:val="0"/>
        <w:spacing w:before="0" w:beforeAutospacing="off" w:after="0" w:afterAutospacing="off"/>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0C87DC5A">
        <w:rPr>
          <w:rFonts w:ascii="Aptos" w:hAnsi="Aptos" w:eastAsia="Aptos" w:cs="Aptos" w:asciiTheme="minorAscii" w:hAnsiTheme="minorAscii" w:eastAsiaTheme="minorAscii" w:cstheme="minorBidi"/>
          <w:noProof w:val="0"/>
          <w:color w:val="auto"/>
          <w:sz w:val="24"/>
          <w:szCs w:val="24"/>
          <w:lang w:val="pt-BR" w:eastAsia="en-US" w:bidi="ar-SA"/>
        </w:rPr>
        <w:t xml:space="preserve"> </w:t>
      </w:r>
    </w:p>
    <w:p xmlns:wp14="http://schemas.microsoft.com/office/word/2010/wordml" w:rsidP="556462DB" wp14:paraId="42FD7CF0" wp14:textId="71A4D948">
      <w:pPr>
        <w:shd w:val="clear" w:color="auto" w:fill="FFFFFF" w:themeFill="background1"/>
        <w:bidi w:val="0"/>
        <w:spacing w:before="0" w:beforeAutospacing="off" w:after="0" w:afterAutospacing="off"/>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 xml:space="preserve">A Oferta Nacional de Telediagnóstico (ONTD) conta com três núcleos especialistas, nas áreas de cardiologia </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 xml:space="preserve">(Telessaúde Minas Gerais), </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r</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etinografia</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 xml:space="preserve"> (Telessaúde Goiás) e Dermatologia (Telessaúde Santa </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 xml:space="preserve">Catarina). A plataforma permite a organização </w:t>
      </w:r>
      <w:r w:rsidRPr="556462DB" w:rsidR="11A10EA2">
        <w:rPr>
          <w:rFonts w:ascii="Aptos" w:hAnsi="Aptos" w:eastAsia="Aptos" w:cs="Aptos" w:asciiTheme="minorAscii" w:hAnsiTheme="minorAscii" w:eastAsiaTheme="minorAscii" w:cstheme="minorBidi"/>
          <w:noProof w:val="0"/>
          <w:color w:val="auto"/>
          <w:sz w:val="24"/>
          <w:szCs w:val="24"/>
          <w:lang w:val="pt-BR" w:eastAsia="en-US" w:bidi="ar-SA"/>
        </w:rPr>
        <w:t xml:space="preserve">de todas as solicitações em uma fila única, com o objetivo de ampliar o acesso, aprimorar a gestão das filas de espera e oferecer o acesso remoto aos laudos. </w:t>
      </w:r>
      <w:r w:rsidRPr="556462DB" w:rsidR="69CB754B">
        <w:rPr>
          <w:rFonts w:ascii="Aptos" w:hAnsi="Aptos" w:eastAsia="Aptos" w:cs="Aptos" w:asciiTheme="minorAscii" w:hAnsiTheme="minorAscii" w:eastAsiaTheme="minorAscii" w:cstheme="minorBidi"/>
          <w:noProof w:val="0"/>
          <w:color w:val="auto"/>
          <w:sz w:val="24"/>
          <w:szCs w:val="24"/>
          <w:lang w:val="pt-BR" w:eastAsia="en-US" w:bidi="ar-SA"/>
        </w:rPr>
        <w:t xml:space="preserve"> </w:t>
      </w:r>
      <w:r w:rsidRPr="556462DB" w:rsidR="0ED6CA72">
        <w:rPr>
          <w:rFonts w:ascii="Aptos" w:hAnsi="Aptos" w:eastAsia="Aptos" w:cs="Aptos" w:asciiTheme="minorAscii" w:hAnsiTheme="minorAscii" w:eastAsiaTheme="minorAscii" w:cstheme="minorBidi"/>
          <w:noProof w:val="0"/>
          <w:color w:val="auto"/>
          <w:sz w:val="24"/>
          <w:szCs w:val="24"/>
          <w:lang w:val="pt-BR" w:eastAsia="en-US" w:bidi="ar-SA"/>
        </w:rPr>
        <w:t xml:space="preserve">A figura X mostra a cobertura de </w:t>
      </w:r>
      <w:r w:rsidRPr="556462DB" w:rsidR="2C330BC4">
        <w:rPr>
          <w:rFonts w:ascii="Aptos" w:hAnsi="Aptos" w:eastAsia="Aptos" w:cs="Aptos" w:asciiTheme="minorAscii" w:hAnsiTheme="minorAscii" w:eastAsiaTheme="minorAscii" w:cstheme="minorBidi"/>
          <w:noProof w:val="0"/>
          <w:color w:val="auto"/>
          <w:sz w:val="24"/>
          <w:szCs w:val="24"/>
          <w:lang w:val="pt-BR" w:eastAsia="en-US" w:bidi="ar-SA"/>
        </w:rPr>
        <w:t xml:space="preserve">cada </w:t>
      </w:r>
      <w:r w:rsidRPr="556462DB" w:rsidR="009AA79A">
        <w:rPr>
          <w:rFonts w:ascii="Aptos" w:hAnsi="Aptos" w:eastAsia="Aptos" w:cs="Aptos" w:asciiTheme="minorAscii" w:hAnsiTheme="minorAscii" w:eastAsiaTheme="minorAscii" w:cstheme="minorBidi"/>
          <w:noProof w:val="0"/>
          <w:color w:val="auto"/>
          <w:sz w:val="24"/>
          <w:szCs w:val="24"/>
          <w:lang w:val="pt-BR" w:eastAsia="en-US" w:bidi="ar-SA"/>
        </w:rPr>
        <w:t>n</w:t>
      </w:r>
      <w:r w:rsidRPr="556462DB" w:rsidR="2C330BC4">
        <w:rPr>
          <w:rFonts w:ascii="Aptos" w:hAnsi="Aptos" w:eastAsia="Aptos" w:cs="Aptos" w:asciiTheme="minorAscii" w:hAnsiTheme="minorAscii" w:eastAsiaTheme="minorAscii" w:cstheme="minorBidi"/>
          <w:noProof w:val="0"/>
          <w:color w:val="auto"/>
          <w:sz w:val="24"/>
          <w:szCs w:val="24"/>
          <w:lang w:val="pt-BR" w:eastAsia="en-US" w:bidi="ar-SA"/>
        </w:rPr>
        <w:t xml:space="preserve">úcleo </w:t>
      </w:r>
      <w:r w:rsidRPr="556462DB" w:rsidR="70FEE65F">
        <w:rPr>
          <w:rFonts w:ascii="Aptos" w:hAnsi="Aptos" w:eastAsia="Aptos" w:cs="Aptos" w:asciiTheme="minorAscii" w:hAnsiTheme="minorAscii" w:eastAsiaTheme="minorAscii" w:cstheme="minorBidi"/>
          <w:noProof w:val="0"/>
          <w:color w:val="auto"/>
          <w:sz w:val="24"/>
          <w:szCs w:val="24"/>
          <w:lang w:val="pt-BR" w:eastAsia="en-US" w:bidi="ar-SA"/>
        </w:rPr>
        <w:t>e</w:t>
      </w:r>
      <w:r w:rsidRPr="556462DB" w:rsidR="2C330BC4">
        <w:rPr>
          <w:rFonts w:ascii="Aptos" w:hAnsi="Aptos" w:eastAsia="Aptos" w:cs="Aptos" w:asciiTheme="minorAscii" w:hAnsiTheme="minorAscii" w:eastAsiaTheme="minorAscii" w:cstheme="minorBidi"/>
          <w:noProof w:val="0"/>
          <w:color w:val="auto"/>
          <w:sz w:val="24"/>
          <w:szCs w:val="24"/>
          <w:lang w:val="pt-BR" w:eastAsia="en-US" w:bidi="ar-SA"/>
        </w:rPr>
        <w:t>specialista</w:t>
      </w:r>
      <w:r w:rsidRPr="556462DB" w:rsidR="1B116E2D">
        <w:rPr>
          <w:rFonts w:ascii="Aptos" w:hAnsi="Aptos" w:eastAsia="Aptos" w:cs="Aptos" w:asciiTheme="minorAscii" w:hAnsiTheme="minorAscii" w:eastAsiaTheme="minorAscii" w:cstheme="minorBidi"/>
          <w:noProof w:val="0"/>
          <w:color w:val="auto"/>
          <w:sz w:val="24"/>
          <w:szCs w:val="24"/>
          <w:lang w:val="pt-BR" w:eastAsia="en-US" w:bidi="ar-SA"/>
        </w:rPr>
        <w:t xml:space="preserve"> (PNTD,2025)</w:t>
      </w:r>
      <w:r w:rsidRPr="556462DB" w:rsidR="2C330BC4">
        <w:rPr>
          <w:rFonts w:ascii="Aptos" w:hAnsi="Aptos" w:eastAsia="Aptos" w:cs="Aptos" w:asciiTheme="minorAscii" w:hAnsiTheme="minorAscii" w:eastAsiaTheme="minorAscii" w:cstheme="minorBidi"/>
          <w:noProof w:val="0"/>
          <w:color w:val="auto"/>
          <w:sz w:val="24"/>
          <w:szCs w:val="24"/>
          <w:lang w:val="pt-BR" w:eastAsia="en-US" w:bidi="ar-SA"/>
        </w:rPr>
        <w:t>.</w:t>
      </w:r>
    </w:p>
    <w:p xmlns:wp14="http://schemas.microsoft.com/office/word/2010/wordml" w:rsidP="556462DB" wp14:paraId="74E58BFE" wp14:textId="10373225">
      <w:pPr>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Pr="556462DB" w:rsidR="3011A228">
        <w:rPr>
          <w:rFonts w:ascii="Aptos" w:hAnsi="Aptos" w:eastAsia="Aptos" w:cs="Aptos" w:asciiTheme="minorAscii" w:hAnsiTheme="minorAscii" w:eastAsiaTheme="minorAscii" w:cstheme="minorBidi"/>
          <w:noProof w:val="0"/>
          <w:color w:val="auto"/>
          <w:sz w:val="24"/>
          <w:szCs w:val="24"/>
          <w:lang w:val="pt-BR" w:eastAsia="en-US" w:bidi="ar-SA"/>
        </w:rPr>
        <w:t>Figura X- Cobertura dos núcleos especialistas integrantes da PNTD</w:t>
      </w:r>
    </w:p>
    <w:p xmlns:wp14="http://schemas.microsoft.com/office/word/2010/wordml" w:rsidP="556462DB" wp14:paraId="492F8D59" wp14:textId="4EE5F3B9">
      <w:pPr>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p>
    <w:p xmlns:wp14="http://schemas.microsoft.com/office/word/2010/wordml" w:rsidP="556462DB" wp14:paraId="0083A7C2" wp14:textId="2C6ABF3F">
      <w:pPr>
        <w:bidi w:val="0"/>
        <w:spacing w:before="0" w:beforeAutospacing="off" w:after="160" w:afterAutospacing="off" w:line="279" w:lineRule="auto"/>
        <w:ind w:left="0" w:right="0"/>
        <w:jc w:val="both"/>
      </w:pPr>
      <w:r w:rsidR="2E4C1CFD">
        <w:drawing>
          <wp:inline xmlns:wp14="http://schemas.microsoft.com/office/word/2010/wordprocessingDrawing" wp14:editId="60BD1DCA" wp14:anchorId="073C3408">
            <wp:extent cx="3781953" cy="3762900"/>
            <wp:effectExtent l="0" t="0" r="0" b="0"/>
            <wp:docPr id="1158698707" name="" title=""/>
            <wp:cNvGraphicFramePr>
              <a:graphicFrameLocks noChangeAspect="1"/>
            </wp:cNvGraphicFramePr>
            <a:graphic>
              <a:graphicData uri="http://schemas.openxmlformats.org/drawingml/2006/picture">
                <pic:pic>
                  <pic:nvPicPr>
                    <pic:cNvPr id="0" name=""/>
                    <pic:cNvPicPr/>
                  </pic:nvPicPr>
                  <pic:blipFill>
                    <a:blip r:embed="R706031cab53544fa">
                      <a:extLst>
                        <a:ext xmlns:a="http://schemas.openxmlformats.org/drawingml/2006/main" uri="{28A0092B-C50C-407E-A947-70E740481C1C}">
                          <a14:useLocalDpi val="0"/>
                        </a:ext>
                      </a:extLst>
                    </a:blip>
                    <a:stretch>
                      <a:fillRect/>
                    </a:stretch>
                  </pic:blipFill>
                  <pic:spPr>
                    <a:xfrm>
                      <a:off x="0" y="0"/>
                      <a:ext cx="3781953" cy="3762900"/>
                    </a:xfrm>
                    <a:prstGeom prst="rect">
                      <a:avLst/>
                    </a:prstGeom>
                  </pic:spPr>
                </pic:pic>
              </a:graphicData>
            </a:graphic>
          </wp:inline>
        </w:drawing>
      </w:r>
    </w:p>
    <w:p xmlns:wp14="http://schemas.microsoft.com/office/word/2010/wordml" w:rsidP="556462DB" wp14:paraId="675E5238" wp14:textId="30EBD2E7">
      <w:pPr>
        <w:pStyle w:val="Normal"/>
        <w:suppressLineNumbers w:val="0"/>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p>
    <w:p xmlns:wp14="http://schemas.microsoft.com/office/word/2010/wordml" w:rsidP="556462DB" wp14:paraId="4C906DD7" wp14:textId="366F6FC1">
      <w:pPr>
        <w:bidi w:val="0"/>
        <w:spacing w:before="0" w:beforeAutospacing="off" w:after="160" w:afterAutospacing="off" w:line="279" w:lineRule="auto"/>
        <w:ind w:left="0" w:right="0"/>
        <w:jc w:val="both"/>
        <w:rPr>
          <w:rFonts w:ascii="Aptos" w:hAnsi="Aptos" w:eastAsia="Aptos" w:cs="Aptos" w:asciiTheme="minorAscii" w:hAnsiTheme="minorAscii" w:eastAsiaTheme="minorAscii" w:cstheme="minorBidi"/>
          <w:noProof w:val="0"/>
          <w:color w:val="auto"/>
          <w:sz w:val="24"/>
          <w:szCs w:val="24"/>
          <w:lang w:val="pt-BR" w:eastAsia="en-US" w:bidi="ar-SA"/>
        </w:rPr>
      </w:pPr>
      <w:r w:rsidR="43C62537">
        <w:rPr/>
        <w:t xml:space="preserve">Fonte: </w:t>
      </w:r>
      <w:r w:rsidRPr="556462DB" w:rsidR="43C62537">
        <w:rPr>
          <w:rFonts w:ascii="Aptos" w:hAnsi="Aptos" w:eastAsia="Aptos" w:cs="Aptos" w:asciiTheme="minorAscii" w:hAnsiTheme="minorAscii" w:eastAsiaTheme="minorAscii" w:cstheme="minorBidi"/>
          <w:noProof w:val="0"/>
          <w:color w:val="auto"/>
          <w:sz w:val="24"/>
          <w:szCs w:val="24"/>
          <w:lang w:val="pt-BR" w:eastAsia="en-US" w:bidi="ar-SA"/>
        </w:rPr>
        <w:t>PNTD,2025</w:t>
      </w:r>
    </w:p>
    <w:p xmlns:wp14="http://schemas.microsoft.com/office/word/2010/wordml" w:rsidP="6A165163" wp14:paraId="606CAF9C" wp14:textId="656CB8BC">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highlight w:val="yellow"/>
          <w:lang w:val="pt-BR"/>
        </w:rPr>
      </w:pPr>
      <w:commentRangeStart w:id="1667891327"/>
      <w:r w:rsidRPr="6A165163" w:rsidR="25254F45">
        <w:rPr>
          <w:rFonts w:ascii="Aptos" w:hAnsi="Aptos" w:eastAsia="Aptos" w:cs="Aptos"/>
          <w:noProof w:val="0"/>
          <w:sz w:val="24"/>
          <w:szCs w:val="24"/>
          <w:highlight w:val="yellow"/>
          <w:lang w:val="pt-BR"/>
        </w:rPr>
        <w:t xml:space="preserve">A SES de Mato Grosso tem um fluxo para implantar a </w:t>
      </w:r>
      <w:r w:rsidRPr="6A165163" w:rsidR="25254F45">
        <w:rPr>
          <w:rFonts w:ascii="Aptos" w:hAnsi="Aptos" w:eastAsia="Aptos" w:cs="Aptos"/>
          <w:noProof w:val="0"/>
          <w:sz w:val="24"/>
          <w:szCs w:val="24"/>
          <w:highlight w:val="yellow"/>
          <w:lang w:val="pt-BR"/>
        </w:rPr>
        <w:t>teledermatologia</w:t>
      </w:r>
      <w:r w:rsidRPr="6A165163" w:rsidR="25254F45">
        <w:rPr>
          <w:rFonts w:ascii="Aptos" w:hAnsi="Aptos" w:eastAsia="Aptos" w:cs="Aptos"/>
          <w:noProof w:val="0"/>
          <w:sz w:val="24"/>
          <w:szCs w:val="24"/>
          <w:highlight w:val="yellow"/>
          <w:lang w:val="pt-BR"/>
        </w:rPr>
        <w:t xml:space="preserve"> no município:</w:t>
      </w:r>
      <w:commentRangeEnd w:id="1667891327"/>
      <w:r>
        <w:rPr>
          <w:rStyle w:val="CommentReference"/>
        </w:rPr>
        <w:commentReference w:id="1667891327"/>
      </w:r>
    </w:p>
    <w:p xmlns:wp14="http://schemas.microsoft.com/office/word/2010/wordml" w:rsidP="6A165163" wp14:paraId="3FBEFBAC" wp14:textId="6D35760C">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highlight w:val="yellow"/>
          <w:lang w:val="pt-BR"/>
        </w:rPr>
      </w:pPr>
      <w:r w:rsidRPr="6A165163" w:rsidR="25254F45">
        <w:rPr>
          <w:rFonts w:ascii="Aptos" w:hAnsi="Aptos" w:eastAsia="Aptos" w:cs="Aptos"/>
          <w:noProof w:val="0"/>
          <w:sz w:val="24"/>
          <w:szCs w:val="24"/>
          <w:lang w:val="pt-BR"/>
        </w:rPr>
        <w:t xml:space="preserve"> </w:t>
      </w:r>
      <w:r w:rsidRPr="6A165163" w:rsidR="25254F45">
        <w:rPr>
          <w:rFonts w:ascii="Aptos" w:hAnsi="Aptos" w:eastAsia="Aptos" w:cs="Aptos"/>
          <w:noProof w:val="0"/>
          <w:sz w:val="24"/>
          <w:szCs w:val="24"/>
          <w:highlight w:val="yellow"/>
          <w:lang w:val="pt-BR"/>
        </w:rPr>
        <w:t>https://digital.saude.mt.gov.br/?page_id=2171</w:t>
      </w:r>
    </w:p>
    <w:p w:rsidR="25254F45" w:rsidP="6A165163" w:rsidRDefault="25254F45" w14:paraId="7200AE87" w14:textId="640C6130">
      <w:pPr>
        <w:pStyle w:val="ListParagraph"/>
        <w:numPr>
          <w:ilvl w:val="0"/>
          <w:numId w:val="59"/>
        </w:numPr>
        <w:shd w:val="clear" w:color="auto" w:fill="FFFFFF" w:themeFill="background1"/>
        <w:bidi w:val="0"/>
        <w:spacing w:before="0" w:beforeAutospacing="off" w:after="0" w:afterAutospacing="off"/>
        <w:ind w:left="300" w:right="0"/>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 xml:space="preserve">O município terá como custo apenas a aquisição do Kit de dermatologia – </w:t>
      </w: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Dermatoscópio</w:t>
      </w: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 xml:space="preserve"> e adaptador para celular.</w:t>
      </w:r>
    </w:p>
    <w:p w:rsidR="25254F45" w:rsidP="6A165163" w:rsidRDefault="25254F45" w14:paraId="5CC2E8B9" w14:textId="3004C695">
      <w:pPr>
        <w:shd w:val="clear" w:color="auto" w:fill="FFFFFF" w:themeFill="background1"/>
        <w:bidi w:val="0"/>
        <w:spacing w:before="0" w:beforeAutospacing="off" w:after="0" w:afterAutospacing="off"/>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 xml:space="preserve"> </w:t>
      </w:r>
    </w:p>
    <w:p w:rsidR="25254F45" w:rsidP="6A165163" w:rsidRDefault="25254F45" w14:paraId="656FDC8D" w14:textId="7D916488">
      <w:pPr>
        <w:pStyle w:val="ListParagraph"/>
        <w:numPr>
          <w:ilvl w:val="0"/>
          <w:numId w:val="60"/>
        </w:numPr>
        <w:shd w:val="clear" w:color="auto" w:fill="FFFFFF" w:themeFill="background1"/>
        <w:bidi w:val="0"/>
        <w:spacing w:before="0" w:beforeAutospacing="off" w:after="0" w:afterAutospacing="off"/>
        <w:ind w:left="300" w:right="0"/>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Os custos com capacitação/habilitação dos profissionais do município ocorrem por conta da Secretaria de Estado de Saúde/Núcleo de Telessaúde e Saúde Digital.</w:t>
      </w:r>
    </w:p>
    <w:p w:rsidR="25254F45" w:rsidP="6A165163" w:rsidRDefault="25254F45" w14:paraId="4DC5E644" w14:textId="72EADD16">
      <w:pPr>
        <w:shd w:val="clear" w:color="auto" w:fill="FFFFFF" w:themeFill="background1"/>
        <w:bidi w:val="0"/>
        <w:spacing w:before="0" w:beforeAutospacing="off" w:after="0" w:afterAutospacing="off"/>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 xml:space="preserve"> </w:t>
      </w:r>
    </w:p>
    <w:p w:rsidR="25254F45" w:rsidP="6A165163" w:rsidRDefault="25254F45" w14:paraId="09C43600" w14:textId="01AD9BBF">
      <w:pPr>
        <w:pStyle w:val="ListParagraph"/>
        <w:numPr>
          <w:ilvl w:val="0"/>
          <w:numId w:val="61"/>
        </w:numPr>
        <w:shd w:val="clear" w:color="auto" w:fill="FFFFFF" w:themeFill="background1"/>
        <w:bidi w:val="0"/>
        <w:spacing w:before="0" w:beforeAutospacing="off" w:after="0" w:afterAutospacing="off"/>
        <w:ind w:left="300" w:right="0"/>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Os laudos produzidos pela equipe da Universidade Federal de Santa Catarina são custeados pelo Ministério da Saúde – Oferta Nacional de Telediagnóstico.</w:t>
      </w:r>
    </w:p>
    <w:p w:rsidR="25254F45" w:rsidP="6A165163" w:rsidRDefault="25254F45" w14:paraId="13A31027" w14:textId="3FBE0F12">
      <w:pPr>
        <w:shd w:val="clear" w:color="auto" w:fill="FFFFFF" w:themeFill="background1"/>
        <w:bidi w:val="0"/>
        <w:spacing w:before="0" w:beforeAutospacing="off" w:after="0" w:afterAutospacing="off"/>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 xml:space="preserve"> </w:t>
      </w:r>
    </w:p>
    <w:p w:rsidR="25254F45" w:rsidP="6A165163" w:rsidRDefault="25254F45" w14:paraId="05761FA8" w14:textId="3512195F">
      <w:pPr>
        <w:pStyle w:val="ListParagraph"/>
        <w:numPr>
          <w:ilvl w:val="0"/>
          <w:numId w:val="62"/>
        </w:numPr>
        <w:shd w:val="clear" w:color="auto" w:fill="FFFFFF" w:themeFill="background1"/>
        <w:bidi w:val="0"/>
        <w:spacing w:before="0" w:beforeAutospacing="off" w:after="0" w:afterAutospacing="off"/>
        <w:ind w:left="300" w:right="0"/>
        <w:jc w:val="both"/>
        <w:rPr>
          <w:rFonts w:ascii="Aptos" w:hAnsi="Aptos" w:eastAsia="Aptos" w:cs="Aptos"/>
          <w:i w:val="1"/>
          <w:iCs w:val="1"/>
          <w:noProof w:val="0"/>
          <w:sz w:val="24"/>
          <w:szCs w:val="24"/>
          <w:highlight w:val="yellow"/>
          <w:lang w:val="pt-BR"/>
        </w:rPr>
      </w:pPr>
      <w:r w:rsidRPr="6A165163" w:rsidR="25254F45">
        <w:rPr>
          <w:rFonts w:ascii="Aptos" w:hAnsi="Aptos" w:eastAsia="Aptos" w:cs="Aptos" w:asciiTheme="minorAscii" w:hAnsiTheme="minorAscii" w:eastAsiaTheme="minorAscii" w:cstheme="minorBidi"/>
          <w:i w:val="1"/>
          <w:iCs w:val="1"/>
          <w:noProof w:val="0"/>
          <w:color w:val="auto"/>
          <w:sz w:val="24"/>
          <w:szCs w:val="24"/>
          <w:highlight w:val="yellow"/>
          <w:lang w:val="pt-BR" w:eastAsia="en-US" w:bidi="ar-SA"/>
        </w:rPr>
        <w:t>Ou seja, não há custos, apenas investimentos na aquisição dos equipamentos.</w:t>
      </w:r>
    </w:p>
    <w:p w:rsidR="6A165163" w:rsidP="6A165163" w:rsidRDefault="6A165163" w14:paraId="5654D628" w14:textId="211D4FDD">
      <w:pPr>
        <w:pStyle w:val="ListParagraph"/>
        <w:shd w:val="clear" w:color="auto" w:fill="FFFFFF" w:themeFill="background1"/>
        <w:bidi w:val="0"/>
        <w:spacing w:before="0" w:beforeAutospacing="off" w:after="0" w:afterAutospacing="off"/>
        <w:ind w:left="300" w:right="0"/>
        <w:jc w:val="both"/>
        <w:rPr>
          <w:rFonts w:ascii="Aptos" w:hAnsi="Aptos" w:eastAsia="Aptos" w:cs="Aptos"/>
          <w:i w:val="1"/>
          <w:iCs w:val="1"/>
          <w:noProof w:val="0"/>
          <w:sz w:val="24"/>
          <w:szCs w:val="24"/>
          <w:highlight w:val="yellow"/>
          <w:lang w:val="pt-BR"/>
        </w:rPr>
      </w:pPr>
    </w:p>
    <w:p w:rsidR="52F8A23D" w:rsidP="6A165163" w:rsidRDefault="52F8A23D" w14:paraId="4DF7CD2D" w14:textId="69C5B761">
      <w:pPr>
        <w:pStyle w:val="Normal"/>
        <w:shd w:val="clear" w:color="auto" w:fill="FFFFFF" w:themeFill="background1"/>
        <w:bidi w:val="0"/>
        <w:spacing w:before="0" w:beforeAutospacing="off" w:after="0" w:afterAutospacing="off"/>
        <w:ind w:left="0" w:right="0"/>
        <w:jc w:val="both"/>
        <w:rPr>
          <w:rFonts w:ascii="Aptos" w:hAnsi="Aptos" w:eastAsia="Aptos" w:cs="Aptos" w:asciiTheme="minorAscii" w:hAnsiTheme="minorAscii" w:eastAsiaTheme="minorAscii" w:cstheme="minorBidi"/>
          <w:i w:val="0"/>
          <w:iCs w:val="0"/>
          <w:noProof w:val="0"/>
          <w:color w:val="auto"/>
          <w:sz w:val="24"/>
          <w:szCs w:val="24"/>
          <w:highlight w:val="yellow"/>
          <w:lang w:val="pt-BR" w:eastAsia="en-US" w:bidi="ar-SA"/>
        </w:rPr>
      </w:pPr>
      <w:r w:rsidRPr="6A165163" w:rsidR="52F8A23D">
        <w:rPr>
          <w:rFonts w:ascii="Aptos" w:hAnsi="Aptos" w:eastAsia="Aptos" w:cs="Aptos" w:asciiTheme="minorAscii" w:hAnsiTheme="minorAscii" w:eastAsiaTheme="minorAscii" w:cstheme="minorBidi"/>
          <w:i w:val="0"/>
          <w:iCs w:val="0"/>
          <w:noProof w:val="0"/>
          <w:color w:val="auto"/>
          <w:sz w:val="24"/>
          <w:szCs w:val="24"/>
          <w:highlight w:val="yellow"/>
          <w:lang w:val="pt-BR" w:eastAsia="en-US" w:bidi="ar-SA"/>
        </w:rPr>
        <w:t>Telessaude</w:t>
      </w:r>
      <w:r w:rsidRPr="6A165163" w:rsidR="52F8A23D">
        <w:rPr>
          <w:rFonts w:ascii="Aptos" w:hAnsi="Aptos" w:eastAsia="Aptos" w:cs="Aptos" w:asciiTheme="minorAscii" w:hAnsiTheme="minorAscii" w:eastAsiaTheme="minorAscii" w:cstheme="minorBidi"/>
          <w:i w:val="0"/>
          <w:iCs w:val="0"/>
          <w:noProof w:val="0"/>
          <w:color w:val="auto"/>
          <w:sz w:val="24"/>
          <w:szCs w:val="24"/>
          <w:highlight w:val="yellow"/>
          <w:lang w:val="pt-BR" w:eastAsia="en-US" w:bidi="ar-SA"/>
        </w:rPr>
        <w:t xml:space="preserve"> da UFMG</w:t>
      </w:r>
    </w:p>
    <w:p w:rsidR="6A165163" w:rsidP="6A165163" w:rsidRDefault="6A165163" w14:paraId="26155CD7" w14:textId="1E4D69C3">
      <w:pPr>
        <w:pStyle w:val="ListParagraph"/>
        <w:shd w:val="clear" w:color="auto" w:fill="FFFFFF" w:themeFill="background1"/>
        <w:bidi w:val="0"/>
        <w:spacing w:before="0" w:beforeAutospacing="off" w:after="0" w:afterAutospacing="off"/>
        <w:ind w:left="300" w:right="0"/>
        <w:jc w:val="both"/>
        <w:rPr>
          <w:rFonts w:ascii="Aptos" w:hAnsi="Aptos" w:eastAsia="Aptos" w:cs="Aptos"/>
          <w:i w:val="0"/>
          <w:iCs w:val="0"/>
          <w:noProof w:val="0"/>
          <w:sz w:val="24"/>
          <w:szCs w:val="24"/>
          <w:highlight w:val="yellow"/>
          <w:lang w:val="pt-BR"/>
        </w:rPr>
      </w:pPr>
    </w:p>
    <w:p w:rsidR="52F8A23D" w:rsidP="6A165163" w:rsidRDefault="52F8A23D" w14:paraId="218C3EA8" w14:textId="332F7013">
      <w:pPr>
        <w:pStyle w:val="ListParagraph"/>
        <w:shd w:val="clear" w:color="auto" w:fill="FFFFFF" w:themeFill="background1"/>
        <w:bidi w:val="0"/>
        <w:spacing w:before="0" w:beforeAutospacing="off" w:after="0" w:afterAutospacing="off"/>
        <w:ind w:left="300" w:right="0"/>
        <w:jc w:val="both"/>
        <w:rPr>
          <w:rFonts w:ascii="Aptos" w:hAnsi="Aptos" w:eastAsia="Aptos" w:cs="Aptos"/>
          <w:i w:val="0"/>
          <w:iCs w:val="0"/>
          <w:noProof w:val="0"/>
          <w:sz w:val="24"/>
          <w:szCs w:val="24"/>
          <w:lang w:val="pt-BR"/>
        </w:rPr>
      </w:pPr>
      <w:hyperlink r:id="R67321945ae3f4964">
        <w:r w:rsidRPr="6A165163" w:rsidR="52F8A23D">
          <w:rPr>
            <w:rStyle w:val="Hyperlink"/>
            <w:rFonts w:ascii="Aptos" w:hAnsi="Aptos" w:eastAsia="Aptos" w:cs="Aptos"/>
            <w:i w:val="0"/>
            <w:iCs w:val="0"/>
            <w:noProof w:val="0"/>
            <w:sz w:val="24"/>
            <w:szCs w:val="24"/>
            <w:lang w:val="pt-BR"/>
          </w:rPr>
          <w:t>https://telessaude.hc.ufmg.br/wp-content/uploads/2024/04/Portifolio-Janeiro-de-2024-3.pdf</w:t>
        </w:r>
      </w:hyperlink>
      <w:r w:rsidRPr="6A165163" w:rsidR="52F8A23D">
        <w:rPr>
          <w:rFonts w:ascii="Aptos" w:hAnsi="Aptos" w:eastAsia="Aptos" w:cs="Aptos"/>
          <w:i w:val="0"/>
          <w:iCs w:val="0"/>
          <w:noProof w:val="0"/>
          <w:sz w:val="24"/>
          <w:szCs w:val="24"/>
          <w:lang w:val="pt-BR"/>
        </w:rPr>
        <w:t xml:space="preserve"> </w:t>
      </w:r>
    </w:p>
    <w:p w:rsidR="6A165163" w:rsidP="6A165163" w:rsidRDefault="6A165163" w14:paraId="019BB82D" w14:textId="5D87D749">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p>
    <w:p w:rsidR="504DE511" w:rsidP="6A165163" w:rsidRDefault="504DE511" w14:paraId="5C9AD676" w14:textId="5575F4E8">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Pr="6A165163" w:rsidR="504DE511">
        <w:rPr>
          <w:rFonts w:ascii="Aptos" w:hAnsi="Aptos" w:eastAsia="Aptos" w:cs="Aptos"/>
          <w:noProof w:val="0"/>
          <w:sz w:val="24"/>
          <w:szCs w:val="24"/>
          <w:lang w:val="pt-BR"/>
        </w:rPr>
        <w:t xml:space="preserve">Com a pandemia de Covid-19, houve necessidade de ampliar a oferta de serviços de Telessaúde, como também regulamentá-la. </w:t>
      </w:r>
      <w:r w:rsidRPr="6A165163" w:rsidR="11525A58">
        <w:rPr>
          <w:rFonts w:ascii="Aptos" w:hAnsi="Aptos" w:eastAsia="Aptos" w:cs="Aptos"/>
          <w:noProof w:val="0"/>
          <w:sz w:val="24"/>
          <w:szCs w:val="24"/>
          <w:lang w:val="pt-BR"/>
        </w:rPr>
        <w:t>Nesse sentido, h</w:t>
      </w:r>
      <w:r w:rsidRPr="6A165163" w:rsidR="504DE511">
        <w:rPr>
          <w:rFonts w:ascii="Aptos" w:hAnsi="Aptos" w:eastAsia="Aptos" w:cs="Aptos"/>
          <w:noProof w:val="0"/>
          <w:sz w:val="24"/>
          <w:szCs w:val="24"/>
          <w:lang w:val="pt-BR"/>
        </w:rPr>
        <w:t xml:space="preserve">ouve publicações de normativas </w:t>
      </w:r>
      <w:r w:rsidRPr="6A165163" w:rsidR="55E99AFB">
        <w:rPr>
          <w:rFonts w:ascii="Aptos" w:hAnsi="Aptos" w:eastAsia="Aptos" w:cs="Aptos"/>
          <w:noProof w:val="0"/>
          <w:sz w:val="24"/>
          <w:szCs w:val="24"/>
          <w:lang w:val="pt-BR"/>
        </w:rPr>
        <w:t xml:space="preserve">temporárias e em caráter excepcional. </w:t>
      </w:r>
      <w:r w:rsidRPr="6A165163" w:rsidR="3AC36D51">
        <w:rPr>
          <w:rFonts w:ascii="Aptos" w:hAnsi="Aptos" w:eastAsia="Aptos" w:cs="Aptos"/>
          <w:noProof w:val="0"/>
          <w:sz w:val="24"/>
          <w:szCs w:val="24"/>
          <w:lang w:val="pt-BR"/>
        </w:rPr>
        <w:t xml:space="preserve">Para tanto, </w:t>
      </w:r>
      <w:r w:rsidRPr="6A165163" w:rsidR="19DDAA45">
        <w:rPr>
          <w:rFonts w:ascii="Aptos" w:hAnsi="Aptos" w:eastAsia="Aptos" w:cs="Aptos"/>
          <w:noProof w:val="0"/>
          <w:sz w:val="24"/>
          <w:szCs w:val="24"/>
          <w:lang w:val="pt-BR"/>
        </w:rPr>
        <w:t>devido a notoriedade que aconteceu no período</w:t>
      </w:r>
      <w:r w:rsidRPr="6A165163" w:rsidR="2E5B1BB5">
        <w:rPr>
          <w:rFonts w:ascii="Aptos" w:hAnsi="Aptos" w:eastAsia="Aptos" w:cs="Aptos"/>
          <w:noProof w:val="0"/>
          <w:sz w:val="24"/>
          <w:szCs w:val="24"/>
          <w:lang w:val="pt-BR"/>
        </w:rPr>
        <w:t xml:space="preserve"> e a necessidade de reconhecer a Telessaúde como meio de ampliar o acesso universal e integral à saúde certificada pela comunidade científica, </w:t>
      </w:r>
      <w:r w:rsidRPr="6A165163" w:rsidR="19DDAA45">
        <w:rPr>
          <w:rFonts w:ascii="Aptos" w:hAnsi="Aptos" w:eastAsia="Aptos" w:cs="Aptos"/>
          <w:noProof w:val="0"/>
          <w:sz w:val="24"/>
          <w:szCs w:val="24"/>
          <w:lang w:val="pt-BR"/>
        </w:rPr>
        <w:t xml:space="preserve">o Ministério da Saúde </w:t>
      </w:r>
      <w:r w:rsidRPr="6A165163" w:rsidR="1AE25119">
        <w:rPr>
          <w:rFonts w:ascii="Aptos" w:hAnsi="Aptos" w:eastAsia="Aptos" w:cs="Aptos"/>
          <w:noProof w:val="0"/>
          <w:sz w:val="24"/>
          <w:szCs w:val="24"/>
          <w:lang w:val="pt-BR"/>
        </w:rPr>
        <w:t xml:space="preserve">publicou a </w:t>
      </w:r>
      <w:r w:rsidRPr="6A165163" w:rsidR="1AE25119">
        <w:rPr>
          <w:rFonts w:ascii="Aptos" w:hAnsi="Aptos" w:eastAsia="Aptos" w:cs="Aptos"/>
          <w:noProof w:val="0"/>
          <w:sz w:val="24"/>
          <w:szCs w:val="24"/>
          <w:lang w:val="pt-BR"/>
        </w:rPr>
        <w:t>Portaria GM/MS nº 1.348, de 2 de junho de 2022, que d</w:t>
      </w:r>
      <w:r w:rsidRPr="6A165163" w:rsidR="1AE25119">
        <w:rPr>
          <w:rFonts w:ascii="Aptos" w:hAnsi="Aptos" w:eastAsia="Aptos" w:cs="Aptos"/>
          <w:noProof w:val="0"/>
          <w:sz w:val="24"/>
          <w:szCs w:val="24"/>
          <w:lang w:val="pt-BR"/>
        </w:rPr>
        <w:t>ispõe sobre as ações e serviços de Telessaúde no âmbito do SUS (UFG, 2023; BRASIL, 2022).</w:t>
      </w:r>
    </w:p>
    <w:p w:rsidR="5F3F70F9" w:rsidP="6A165163" w:rsidRDefault="5F3F70F9" w14:paraId="5FFAAAB4" w14:textId="3CB4097A">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Pr="6A165163" w:rsidR="5F3F70F9">
        <w:rPr>
          <w:rFonts w:ascii="Aptos" w:hAnsi="Aptos" w:eastAsia="Aptos" w:cs="Aptos"/>
          <w:noProof w:val="0"/>
          <w:sz w:val="24"/>
          <w:szCs w:val="24"/>
          <w:lang w:val="pt-BR"/>
        </w:rPr>
        <w:t xml:space="preserve">A referida Portaria estabelece que as ações e serviços de telessaúde </w:t>
      </w:r>
      <w:r w:rsidRPr="6A165163" w:rsidR="064788C2">
        <w:rPr>
          <w:rFonts w:ascii="Aptos" w:hAnsi="Aptos" w:eastAsia="Aptos" w:cs="Aptos"/>
          <w:noProof w:val="0"/>
          <w:sz w:val="24"/>
          <w:szCs w:val="24"/>
          <w:lang w:val="pt-BR"/>
        </w:rPr>
        <w:t xml:space="preserve">podem ser realizados em unidades de saúde móveis ou fixas, desde que estejam cadastradas no Cadastro Nacional de Estabelecimentos de Saúde (CNES) e </w:t>
      </w:r>
      <w:r w:rsidRPr="6A165163" w:rsidR="5F3F70F9">
        <w:rPr>
          <w:rFonts w:ascii="Aptos" w:hAnsi="Aptos" w:eastAsia="Aptos" w:cs="Aptos"/>
          <w:noProof w:val="0"/>
          <w:sz w:val="24"/>
          <w:szCs w:val="24"/>
          <w:lang w:val="pt-BR"/>
        </w:rPr>
        <w:t>deverão:</w:t>
      </w:r>
    </w:p>
    <w:p w:rsidR="5F3F70F9" w:rsidP="6A165163" w:rsidRDefault="5F3F70F9" w14:paraId="0238E550" w14:textId="7323A108">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I - </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ser</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 praticados por profissionais de saúde devidamente inscritos e regulares nos respectivos conselhos de fiscalização de exercício profissional;</w:t>
      </w:r>
    </w:p>
    <w:p w:rsidR="5F3F70F9" w:rsidP="6A165163" w:rsidRDefault="5F3F70F9" w14:paraId="65F9FA19" w14:textId="25E1EE7F">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II - </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ser</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 disponibilizados por plataformas digitais cujo responsável técnico seja inscrito no respectivo conselho profissional;</w:t>
      </w:r>
    </w:p>
    <w:p w:rsidR="5F3F70F9" w:rsidP="6A165163" w:rsidRDefault="5F3F70F9" w14:paraId="6E11430E" w14:textId="1CE098C3">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III - atender aos preceitos éticos de beneficência, não-maleficência, sigilo das informações, autonomia e demais normas deontológicas vigentes;</w:t>
      </w:r>
    </w:p>
    <w:p w:rsidR="5F3F70F9" w:rsidP="6A165163" w:rsidRDefault="5F3F70F9" w14:paraId="7E410074" w14:textId="5FFE07F6">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IV - </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observar</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 a livre decisão e o consentimento informado do paciente;</w:t>
      </w:r>
    </w:p>
    <w:p w:rsidR="5F3F70F9" w:rsidP="6A165163" w:rsidRDefault="5F3F70F9" w14:paraId="4A64912D" w14:textId="0CBF6CB0">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V - </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observar</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 as normas e orientações do Ministério da Saúde sobre notificação compulsória de doenças e outros agravos à saúde;</w:t>
      </w:r>
    </w:p>
    <w:p w:rsidR="5F3F70F9" w:rsidP="6A165163" w:rsidRDefault="5F3F70F9" w14:paraId="3615A842" w14:textId="3BB6AF26">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VI - </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garantir</w:t>
      </w: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 xml:space="preserve"> a privacidade, confidencialidade, proteção de dados e segurança da informação, e observar o disposto na Lei nº 12.965, de 10 de julho de 2013 ("Marco Civil da Internet"), na Lei nº 13.709, de 14 de agosto de 2018 ("LGPD"), na Lei nº 12.527, de 18 de novembro de 2011("LAI"), e nos Códigos de Ética profissionais;</w:t>
      </w:r>
    </w:p>
    <w:p w:rsidR="5F3F70F9" w:rsidP="6A165163" w:rsidRDefault="5F3F70F9" w14:paraId="6AC527B9" w14:textId="07A5FBA9">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VII - seguir os preceitos éticos de cada profissão no exercício das atividades de saúde intermediadas à distância, observado o mesmo padrão de qualidade assistencial que o adotado para o atendimento presencial; e</w:t>
      </w:r>
    </w:p>
    <w:p w:rsidR="5F3F70F9" w:rsidP="6A165163" w:rsidRDefault="5F3F70F9" w14:paraId="2372136E" w14:textId="27A0B22D">
      <w:pPr>
        <w:shd w:val="clear" w:color="auto" w:fill="FFFFFF" w:themeFill="background1"/>
        <w:bidi w:val="0"/>
        <w:spacing w:before="0" w:beforeAutospacing="off" w:after="150" w:afterAutospacing="off"/>
        <w:jc w:val="both"/>
        <w:rPr>
          <w:rFonts w:ascii="Aptos" w:hAnsi="Aptos" w:eastAsia="Aptos" w:cs="Aptos"/>
          <w:i w:val="1"/>
          <w:iCs w:val="1"/>
          <w:noProof w:val="0"/>
          <w:sz w:val="24"/>
          <w:szCs w:val="24"/>
          <w:lang w:val="pt-BR"/>
        </w:rPr>
      </w:pPr>
      <w:r w:rsidRPr="6A165163" w:rsidR="5F3F70F9">
        <w:rPr>
          <w:rFonts w:ascii="Aptos" w:hAnsi="Aptos" w:eastAsia="Aptos" w:cs="Aptos" w:asciiTheme="minorAscii" w:hAnsiTheme="minorAscii" w:eastAsiaTheme="minorAscii" w:cstheme="minorBidi"/>
          <w:i w:val="1"/>
          <w:iCs w:val="1"/>
          <w:noProof w:val="0"/>
          <w:color w:val="auto"/>
          <w:sz w:val="24"/>
          <w:szCs w:val="24"/>
          <w:lang w:val="pt-BR" w:eastAsia="en-US" w:bidi="ar-SA"/>
        </w:rPr>
        <w:t>VIII - ter seus dados atualizados fornecidos aos bancos de dados oficiais do Ministério da Saúde.</w:t>
      </w:r>
    </w:p>
    <w:p xmlns:wp14="http://schemas.microsoft.com/office/word/2010/wordml" w:rsidP="6ADD42E9" wp14:paraId="1BF82417" wp14:textId="23A17FE9">
      <w:pPr>
        <w:pStyle w:val="Normal"/>
        <w:jc w:val="both"/>
      </w:pPr>
      <w:r w:rsidR="71000EDB">
        <w:rPr/>
        <w:t xml:space="preserve">Em 2024, por meio da Portaria GM/MS nº 3.691, o </w:t>
      </w:r>
      <w:r w:rsidR="2E9A2A4C">
        <w:rPr/>
        <w:t xml:space="preserve">Ministério da Saúde, </w:t>
      </w:r>
      <w:r w:rsidR="461D4055">
        <w:rPr/>
        <w:t xml:space="preserve">instituiu </w:t>
      </w:r>
      <w:r w:rsidR="2E9A2A4C">
        <w:rPr/>
        <w:t>a Telessaúde</w:t>
      </w:r>
      <w:r w:rsidR="3095A08E">
        <w:rPr/>
        <w:t xml:space="preserve"> como ação estratégica</w:t>
      </w:r>
      <w:r w:rsidR="3095A08E">
        <w:rPr/>
        <w:t xml:space="preserve"> </w:t>
      </w:r>
      <w:r w:rsidR="6E20258D">
        <w:rPr/>
        <w:t xml:space="preserve">do </w:t>
      </w:r>
      <w:r w:rsidR="3095A08E">
        <w:rPr/>
        <w:t xml:space="preserve">SUS Digital. </w:t>
      </w:r>
      <w:r w:rsidR="2E9A2A4C">
        <w:rPr/>
        <w:t xml:space="preserve"> </w:t>
      </w:r>
    </w:p>
    <w:p xmlns:wp14="http://schemas.microsoft.com/office/word/2010/wordml" w:rsidP="6ADD42E9" wp14:paraId="6B6B9A33" wp14:textId="1D03872B">
      <w:pPr>
        <w:pStyle w:val="Normal"/>
        <w:jc w:val="both"/>
      </w:pPr>
      <w:r w:rsidR="6410AECB">
        <w:rPr/>
        <w:t xml:space="preserve">Para tanto, a Telessaúde deverá oferecer aos gestores, profissionais e usuários </w:t>
      </w:r>
      <w:r w:rsidR="2E9A2A4C">
        <w:rPr/>
        <w:t>as seguintes modalidades</w:t>
      </w:r>
      <w:r w:rsidR="7BC3DCA7">
        <w:rPr/>
        <w:t>:</w:t>
      </w:r>
    </w:p>
    <w:p xmlns:wp14="http://schemas.microsoft.com/office/word/2010/wordml" w:rsidP="556462DB" wp14:paraId="4D3AE0C5" wp14:textId="4B78BC6C">
      <w:pPr>
        <w:pStyle w:val="ListParagraph"/>
        <w:numPr>
          <w:ilvl w:val="0"/>
          <w:numId w:val="11"/>
        </w:numPr>
        <w:shd w:val="clear" w:color="auto" w:fill="FFFFFF" w:themeFill="background1"/>
        <w:spacing w:before="0" w:beforeAutospacing="off" w:after="0" w:afterAutospacing="off"/>
        <w:jc w:val="both"/>
        <w:rPr>
          <w:noProof w:val="0"/>
          <w:sz w:val="24"/>
          <w:szCs w:val="24"/>
          <w:lang w:val="pt-BR"/>
        </w:rPr>
      </w:pPr>
      <w:r w:rsidRPr="556462DB" w:rsidR="2E9A2A4C">
        <w:rPr>
          <w:rFonts w:ascii="helvetica" w:hAnsi="helvetica" w:eastAsia="helvetica" w:cs="helvetica"/>
          <w:b w:val="0"/>
          <w:bCs w:val="0"/>
          <w:i w:val="0"/>
          <w:iCs w:val="0"/>
          <w:caps w:val="0"/>
          <w:smallCaps w:val="0"/>
          <w:noProof w:val="0"/>
          <w:color w:val="555555"/>
          <w:sz w:val="24"/>
          <w:szCs w:val="24"/>
          <w:lang w:val="pt-BR"/>
        </w:rPr>
        <w:t>T</w:t>
      </w: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eleconsultoria</w:t>
      </w:r>
      <w:r w:rsidRPr="556462DB" w:rsidR="7CACD00D">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32FD1D27">
        <w:rPr>
          <w:rFonts w:ascii="Aptos" w:hAnsi="Aptos" w:eastAsia="Aptos" w:cs="" w:asciiTheme="minorAscii" w:hAnsiTheme="minorAscii" w:eastAsiaTheme="minorAscii" w:cstheme="minorBidi"/>
          <w:noProof w:val="0"/>
          <w:color w:val="auto"/>
          <w:sz w:val="24"/>
          <w:szCs w:val="24"/>
          <w:lang w:val="pt-BR" w:eastAsia="en-US" w:bidi="ar-SA"/>
        </w:rPr>
        <w:t>c</w:t>
      </w:r>
      <w:r w:rsidRPr="556462DB" w:rsidR="4083462A">
        <w:rPr>
          <w:rFonts w:ascii="Aptos" w:hAnsi="Aptos" w:eastAsia="Aptos" w:cs="" w:asciiTheme="minorAscii" w:hAnsiTheme="minorAscii" w:eastAsiaTheme="minorAscii" w:cstheme="minorBidi"/>
          <w:noProof w:val="0"/>
          <w:color w:val="auto"/>
          <w:sz w:val="24"/>
          <w:szCs w:val="24"/>
          <w:lang w:val="pt-BR" w:eastAsia="en-US" w:bidi="ar-SA"/>
        </w:rPr>
        <w:t xml:space="preserve">onsultoria mediada por </w:t>
      </w:r>
      <w:r w:rsidRPr="556462DB" w:rsidR="65D00C08">
        <w:rPr>
          <w:rFonts w:ascii="Aptos" w:hAnsi="Aptos" w:eastAsia="Aptos" w:cs="" w:asciiTheme="minorAscii" w:hAnsiTheme="minorAscii" w:eastAsiaTheme="minorAscii" w:cstheme="minorBidi"/>
          <w:noProof w:val="0"/>
          <w:color w:val="auto"/>
          <w:sz w:val="24"/>
          <w:szCs w:val="24"/>
          <w:lang w:val="pt-BR" w:eastAsia="en-US" w:bidi="ar-SA"/>
        </w:rPr>
        <w:t>TIC</w:t>
      </w:r>
      <w:r w:rsidRPr="556462DB" w:rsidR="4083462A">
        <w:rPr>
          <w:rFonts w:ascii="Aptos" w:hAnsi="Aptos" w:eastAsia="Aptos" w:cs="" w:asciiTheme="minorAscii" w:hAnsiTheme="minorAscii" w:eastAsiaTheme="minorAscii" w:cstheme="minorBidi"/>
          <w:noProof w:val="0"/>
          <w:color w:val="auto"/>
          <w:sz w:val="24"/>
          <w:szCs w:val="24"/>
          <w:lang w:val="pt-BR" w:eastAsia="en-US" w:bidi="ar-SA"/>
        </w:rPr>
        <w:t>, realizada entre profissionais de saúde, com a finalidade de esclarecer dúvidas sobre procedimentos clínicos,</w:t>
      </w:r>
      <w:r w:rsidRPr="556462DB" w:rsidR="552630A0">
        <w:rPr>
          <w:rFonts w:ascii="Aptos" w:hAnsi="Aptos" w:eastAsia="Aptos" w:cs="" w:asciiTheme="minorAscii" w:hAnsiTheme="minorAscii" w:eastAsiaTheme="minorAscii" w:cstheme="minorBidi"/>
          <w:noProof w:val="0"/>
          <w:color w:val="auto"/>
          <w:sz w:val="24"/>
          <w:szCs w:val="24"/>
          <w:lang w:val="pt-BR" w:eastAsia="en-US" w:bidi="ar-SA"/>
        </w:rPr>
        <w:t xml:space="preserve"> diagnóstico</w:t>
      </w:r>
      <w:r w:rsidRPr="556462DB" w:rsidR="552630A0">
        <w:rPr>
          <w:rFonts w:ascii="Aptos" w:hAnsi="Aptos" w:eastAsia="Aptos" w:cs="" w:asciiTheme="minorAscii" w:hAnsiTheme="minorAscii" w:eastAsiaTheme="minorAscii" w:cstheme="minorBidi"/>
          <w:noProof w:val="0"/>
          <w:color w:val="auto"/>
          <w:sz w:val="24"/>
          <w:szCs w:val="24"/>
          <w:lang w:val="pt-BR" w:eastAsia="en-US" w:bidi="ar-SA"/>
        </w:rPr>
        <w:t>s,</w:t>
      </w:r>
      <w:r w:rsidRPr="556462DB" w:rsidR="4083462A">
        <w:rPr>
          <w:rFonts w:ascii="Aptos" w:hAnsi="Aptos" w:eastAsia="Aptos" w:cs="" w:asciiTheme="minorAscii" w:hAnsiTheme="minorAscii" w:eastAsiaTheme="minorAscii" w:cstheme="minorBidi"/>
          <w:noProof w:val="0"/>
          <w:color w:val="auto"/>
          <w:sz w:val="24"/>
          <w:szCs w:val="24"/>
          <w:lang w:val="pt-BR" w:eastAsia="en-US" w:bidi="ar-SA"/>
        </w:rPr>
        <w:t xml:space="preserve"> ações de saúde</w:t>
      </w:r>
      <w:r w:rsidRPr="556462DB" w:rsidR="7BA83A5F">
        <w:rPr>
          <w:rFonts w:ascii="Aptos" w:hAnsi="Aptos" w:eastAsia="Aptos" w:cs="" w:asciiTheme="minorAscii" w:hAnsiTheme="minorAscii" w:eastAsiaTheme="minorAscii" w:cstheme="minorBidi"/>
          <w:noProof w:val="0"/>
          <w:color w:val="auto"/>
          <w:sz w:val="24"/>
          <w:szCs w:val="24"/>
          <w:lang w:val="pt-BR" w:eastAsia="en-US" w:bidi="ar-SA"/>
        </w:rPr>
        <w:t xml:space="preserve">. Podem ser </w:t>
      </w:r>
      <w:r w:rsidR="4083462A">
        <w:rPr/>
        <w:t>síncrona</w:t>
      </w:r>
      <w:r w:rsidR="180989A5">
        <w:rPr/>
        <w:t>s</w:t>
      </w:r>
      <w:r w:rsidR="4083462A">
        <w:rPr/>
        <w:t>: realizad</w:t>
      </w:r>
      <w:r w:rsidR="4083462A">
        <w:rPr/>
        <w:t>a</w:t>
      </w:r>
      <w:r w:rsidR="734ED5A2">
        <w:rPr/>
        <w:t>s</w:t>
      </w:r>
      <w:r w:rsidR="4083462A">
        <w:rPr/>
        <w:t xml:space="preserve"> com interação simultânea dos participantes, seja por telefone, videoconferência, ferramenta de conversa instantânea ou outras aplicações; </w:t>
      </w:r>
      <w:r w:rsidR="361029D3">
        <w:rPr/>
        <w:t>ou</w:t>
      </w:r>
      <w:r w:rsidR="4083462A">
        <w:rPr/>
        <w:t xml:space="preserve"> assíncrona</w:t>
      </w:r>
      <w:r w:rsidR="45660168">
        <w:rPr/>
        <w:t>s</w:t>
      </w:r>
      <w:r w:rsidR="4083462A">
        <w:rPr/>
        <w:t>: realizada por meio de comunicações não simultâneas, como correio eletrônico ou troca de mensagens por aplicativos</w:t>
      </w:r>
      <w:r w:rsidR="45492D19">
        <w:rPr/>
        <w:t xml:space="preserve">, com prazos estabelecidos </w:t>
      </w:r>
      <w:r w:rsidR="45492D19">
        <w:rPr/>
        <w:t>para respostas</w:t>
      </w:r>
      <w:r w:rsidR="4083462A">
        <w:rPr/>
        <w:t>;</w:t>
      </w:r>
    </w:p>
    <w:p xmlns:wp14="http://schemas.microsoft.com/office/word/2010/wordml" w:rsidP="556462DB" wp14:paraId="487A9444" wp14:textId="7C4E7904">
      <w:pPr>
        <w:pStyle w:val="Normal"/>
        <w:numPr>
          <w:ilvl w:val="0"/>
          <w:numId w:val="11"/>
        </w:num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noProof w:val="0"/>
          <w:color w:val="auto"/>
          <w:sz w:val="24"/>
          <w:szCs w:val="24"/>
          <w:lang w:val="pt-BR" w:eastAsia="en-US" w:bidi="ar-SA"/>
        </w:rPr>
      </w:pP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Tele</w:t>
      </w: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consulta</w:t>
      </w:r>
      <w:r w:rsidRPr="556462DB" w:rsidR="5A84E3E5">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17B70C8F">
        <w:rPr>
          <w:rFonts w:ascii="Aptos" w:hAnsi="Aptos" w:eastAsia="Aptos" w:cs="" w:asciiTheme="minorAscii" w:hAnsiTheme="minorAscii" w:eastAsiaTheme="minorAscii" w:cstheme="minorBidi"/>
          <w:noProof w:val="0"/>
          <w:color w:val="auto"/>
          <w:sz w:val="24"/>
          <w:szCs w:val="24"/>
          <w:lang w:val="pt-BR" w:eastAsia="en-US" w:bidi="ar-SA"/>
        </w:rPr>
        <w:t>consulta remota, mediada por T</w:t>
      </w:r>
      <w:r w:rsidRPr="556462DB" w:rsidR="17B70C8F">
        <w:rPr>
          <w:rFonts w:ascii="Aptos" w:hAnsi="Aptos" w:eastAsia="Aptos" w:cs="" w:asciiTheme="minorAscii" w:hAnsiTheme="minorAscii" w:eastAsiaTheme="minorAscii" w:cstheme="minorBidi"/>
          <w:noProof w:val="0"/>
          <w:color w:val="auto"/>
          <w:sz w:val="24"/>
          <w:szCs w:val="24"/>
          <w:lang w:val="pt-BR" w:eastAsia="en-US" w:bidi="ar-SA"/>
        </w:rPr>
        <w:t>IC,</w:t>
      </w:r>
      <w:r w:rsidRPr="556462DB" w:rsidR="17B70C8F">
        <w:rPr>
          <w:rFonts w:ascii="Aptos" w:hAnsi="Aptos" w:eastAsia="Aptos" w:cs="" w:asciiTheme="minorAscii" w:hAnsiTheme="minorAscii" w:eastAsiaTheme="minorAscii" w:cstheme="minorBidi"/>
          <w:noProof w:val="0"/>
          <w:color w:val="auto"/>
          <w:sz w:val="24"/>
          <w:szCs w:val="24"/>
          <w:lang w:val="pt-BR" w:eastAsia="en-US" w:bidi="ar-SA"/>
        </w:rPr>
        <w:t xml:space="preserve"> entre profissional de saúde e paciente, </w:t>
      </w:r>
      <w:r w:rsidRPr="556462DB" w:rsidR="0E8DE2EF">
        <w:rPr>
          <w:rFonts w:ascii="Aptos" w:hAnsi="Aptos" w:eastAsia="Aptos" w:cs="" w:asciiTheme="minorAscii" w:hAnsiTheme="minorAscii" w:eastAsiaTheme="minorAscii" w:cstheme="minorBidi"/>
          <w:noProof w:val="0"/>
          <w:color w:val="auto"/>
          <w:sz w:val="24"/>
          <w:szCs w:val="24"/>
          <w:lang w:val="pt-BR" w:eastAsia="en-US" w:bidi="ar-SA"/>
        </w:rPr>
        <w:t>para tro</w:t>
      </w:r>
      <w:r w:rsidRPr="556462DB" w:rsidR="0E8DE2EF">
        <w:rPr>
          <w:rFonts w:ascii="Aptos" w:hAnsi="Aptos" w:eastAsia="Aptos" w:cs="" w:asciiTheme="minorAscii" w:hAnsiTheme="minorAscii" w:eastAsiaTheme="minorAscii" w:cstheme="minorBidi"/>
          <w:noProof w:val="0"/>
          <w:color w:val="auto"/>
          <w:sz w:val="24"/>
          <w:szCs w:val="24"/>
          <w:lang w:val="pt-BR" w:eastAsia="en-US" w:bidi="ar-SA"/>
        </w:rPr>
        <w:t xml:space="preserve">car informações clínicas, análise de resultados de exames, </w:t>
      </w:r>
      <w:r w:rsidRPr="556462DB" w:rsidR="17B70C8F">
        <w:rPr>
          <w:rFonts w:ascii="Aptos" w:hAnsi="Aptos" w:eastAsia="Aptos" w:cs="" w:asciiTheme="minorAscii" w:hAnsiTheme="minorAscii" w:eastAsiaTheme="minorAscii" w:cstheme="minorBidi"/>
          <w:noProof w:val="0"/>
          <w:color w:val="auto"/>
          <w:sz w:val="24"/>
          <w:szCs w:val="24"/>
          <w:lang w:val="pt-BR" w:eastAsia="en-US" w:bidi="ar-SA"/>
        </w:rPr>
        <w:t>com possibilidade de prescrição e emissão de atestados, devendo ser observadas as resoluções vigentes de cada conselho de classe profissional em exercício;</w:t>
      </w:r>
    </w:p>
    <w:p xmlns:wp14="http://schemas.microsoft.com/office/word/2010/wordml" w:rsidP="556462DB" wp14:paraId="024468FA" wp14:textId="07F4284A">
      <w:pPr>
        <w:pStyle w:val="ListParagraph"/>
        <w:numPr>
          <w:ilvl w:val="0"/>
          <w:numId w:val="11"/>
        </w:num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noProof w:val="0"/>
          <w:color w:val="auto"/>
          <w:sz w:val="24"/>
          <w:szCs w:val="24"/>
          <w:lang w:val="pt-BR" w:eastAsia="en-US" w:bidi="ar-SA"/>
        </w:rPr>
      </w:pPr>
      <w:r w:rsidRPr="6A165163" w:rsidR="2E9A2A4C">
        <w:rPr>
          <w:rFonts w:ascii="Aptos" w:hAnsi="Aptos" w:eastAsia="Aptos" w:cs="" w:asciiTheme="minorAscii" w:hAnsiTheme="minorAscii" w:eastAsiaTheme="minorAscii" w:cstheme="minorBidi"/>
          <w:noProof w:val="0"/>
          <w:color w:val="auto"/>
          <w:sz w:val="24"/>
          <w:szCs w:val="24"/>
          <w:lang w:val="pt-BR" w:eastAsia="en-US" w:bidi="ar-SA"/>
        </w:rPr>
        <w:t>Teletriagem</w:t>
      </w:r>
      <w:r w:rsidRPr="6A165163" w:rsidR="76855B74">
        <w:rPr>
          <w:rFonts w:ascii="Aptos" w:hAnsi="Aptos" w:eastAsia="Aptos" w:cs="" w:asciiTheme="minorAscii" w:hAnsiTheme="minorAscii" w:eastAsiaTheme="minorAscii" w:cstheme="minorBidi"/>
          <w:noProof w:val="0"/>
          <w:color w:val="auto"/>
          <w:sz w:val="24"/>
          <w:szCs w:val="24"/>
          <w:lang w:val="pt-BR" w:eastAsia="en-US" w:bidi="ar-SA"/>
        </w:rPr>
        <w:t>:</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 xml:space="preserve"> interação remota entre profissional de saúde e paciente para determinar </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 xml:space="preserve">o grau de </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 xml:space="preserve">prioridade e o tipo de atendimento necessário, </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baseado</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 xml:space="preserve"> na gravidade </w:t>
      </w:r>
      <w:r w:rsidRPr="6A165163" w:rsidR="5C8061AD">
        <w:rPr>
          <w:rFonts w:ascii="Aptos" w:hAnsi="Aptos" w:eastAsia="Aptos" w:cs="" w:asciiTheme="minorAscii" w:hAnsiTheme="minorAscii" w:eastAsiaTheme="minorAscii" w:cstheme="minorBidi"/>
          <w:noProof w:val="0"/>
          <w:color w:val="auto"/>
          <w:sz w:val="24"/>
          <w:szCs w:val="24"/>
          <w:lang w:val="pt-BR" w:eastAsia="en-US" w:bidi="ar-SA"/>
        </w:rPr>
        <w:t>da condição de saúde</w:t>
      </w:r>
      <w:r w:rsidRPr="6A165163" w:rsidR="78E24ECA">
        <w:rPr>
          <w:rFonts w:ascii="Aptos" w:hAnsi="Aptos" w:eastAsia="Aptos" w:cs="" w:asciiTheme="minorAscii" w:hAnsiTheme="minorAscii" w:eastAsiaTheme="minorAscii" w:cstheme="minorBidi"/>
          <w:noProof w:val="0"/>
          <w:color w:val="auto"/>
          <w:sz w:val="24"/>
          <w:szCs w:val="24"/>
          <w:lang w:val="pt-BR" w:eastAsia="en-US" w:bidi="ar-SA"/>
        </w:rPr>
        <w:t>;</w:t>
      </w:r>
    </w:p>
    <w:p xmlns:wp14="http://schemas.microsoft.com/office/word/2010/wordml" w:rsidP="556462DB" wp14:paraId="6522E84E" wp14:textId="3DF6D465">
      <w:pPr>
        <w:pStyle w:val="ListParagraph"/>
        <w:numPr>
          <w:ilvl w:val="0"/>
          <w:numId w:val="11"/>
        </w:numPr>
        <w:shd w:val="clear" w:color="auto" w:fill="FFFFFF" w:themeFill="background1"/>
        <w:spacing w:before="0" w:beforeAutospacing="off" w:after="0" w:afterAutospacing="off"/>
        <w:jc w:val="both"/>
        <w:rPr>
          <w:rFonts w:ascii="helvetica" w:hAnsi="helvetica" w:eastAsia="helvetica" w:cs="helvetica"/>
          <w:b w:val="0"/>
          <w:bCs w:val="0"/>
          <w:i w:val="0"/>
          <w:iCs w:val="0"/>
          <w:caps w:val="0"/>
          <w:smallCaps w:val="0"/>
          <w:noProof w:val="0"/>
          <w:color w:val="555555"/>
          <w:sz w:val="24"/>
          <w:szCs w:val="24"/>
          <w:lang w:val="pt-BR"/>
        </w:rPr>
      </w:pP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Telediagnóstico</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 xml:space="preserve"> serviço prestado </w:t>
      </w:r>
      <w:r w:rsidRPr="556462DB" w:rsidR="07656D4B">
        <w:rPr>
          <w:rFonts w:ascii="Aptos" w:hAnsi="Aptos" w:eastAsia="Aptos" w:cs="" w:asciiTheme="minorAscii" w:hAnsiTheme="minorAscii" w:eastAsiaTheme="minorAscii" w:cstheme="minorBidi"/>
          <w:noProof w:val="0"/>
          <w:color w:val="auto"/>
          <w:sz w:val="24"/>
          <w:szCs w:val="24"/>
          <w:lang w:val="pt-BR" w:eastAsia="en-US" w:bidi="ar-SA"/>
        </w:rPr>
        <w:t>remotamente</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mediado por T</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IC, com transmissão de gráficos</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 xml:space="preserve">, imagens e dados para emissão de laudo ou parecer por profissional de </w:t>
      </w:r>
      <w:r w:rsidRPr="556462DB" w:rsidR="2F4482AC">
        <w:rPr>
          <w:rFonts w:ascii="Aptos" w:hAnsi="Aptos" w:eastAsia="Aptos" w:cs="" w:asciiTheme="minorAscii" w:hAnsiTheme="minorAscii" w:eastAsiaTheme="minorAscii" w:cstheme="minorBidi"/>
          <w:noProof w:val="0"/>
          <w:color w:val="auto"/>
          <w:sz w:val="24"/>
          <w:szCs w:val="24"/>
          <w:lang w:val="pt-BR" w:eastAsia="en-US" w:bidi="ar-SA"/>
        </w:rPr>
        <w:t>saúde</w:t>
      </w: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w:t>
      </w:r>
    </w:p>
    <w:p xmlns:wp14="http://schemas.microsoft.com/office/word/2010/wordml" w:rsidP="6A165163" wp14:paraId="4B446B4C" wp14:textId="2536151F">
      <w:pPr>
        <w:pStyle w:val="ListParagraph"/>
        <w:numPr>
          <w:ilvl w:val="0"/>
          <w:numId w:val="11"/>
        </w:numPr>
        <w:shd w:val="clear" w:color="auto" w:fill="FFFFFF" w:themeFill="background1"/>
        <w:spacing w:before="0" w:beforeAutospacing="off" w:after="0" w:afterAutospacing="off"/>
        <w:jc w:val="both"/>
        <w:rPr>
          <w:rFonts w:ascii="helvetica" w:hAnsi="helvetica" w:eastAsia="helvetica" w:cs="helvetica"/>
          <w:b w:val="0"/>
          <w:bCs w:val="0"/>
          <w:i w:val="0"/>
          <w:iCs w:val="0"/>
          <w:caps w:val="0"/>
          <w:smallCaps w:val="0"/>
          <w:noProof w:val="0"/>
          <w:color w:val="555555"/>
          <w:sz w:val="24"/>
          <w:szCs w:val="24"/>
          <w:lang w:val="pt-BR"/>
        </w:rPr>
      </w:pPr>
      <w:r w:rsidRPr="6A165163" w:rsidR="2E9A2A4C">
        <w:rPr>
          <w:rFonts w:ascii="Aptos" w:hAnsi="Aptos" w:eastAsia="Aptos" w:cs="" w:asciiTheme="minorAscii" w:hAnsiTheme="minorAscii" w:eastAsiaTheme="minorAscii" w:cstheme="minorBidi"/>
          <w:noProof w:val="0"/>
          <w:color w:val="auto"/>
          <w:sz w:val="24"/>
          <w:szCs w:val="24"/>
          <w:lang w:val="pt-BR" w:eastAsia="en-US" w:bidi="ar-SA"/>
        </w:rPr>
        <w:t>Telemonitoramento</w:t>
      </w:r>
      <w:r w:rsidRPr="6A165163" w:rsidR="3FD997C1">
        <w:rPr>
          <w:rFonts w:ascii="Aptos" w:hAnsi="Aptos" w:eastAsia="Aptos" w:cs="" w:asciiTheme="minorAscii" w:hAnsiTheme="minorAscii" w:eastAsiaTheme="minorAscii" w:cstheme="minorBidi"/>
          <w:noProof w:val="0"/>
          <w:color w:val="auto"/>
          <w:sz w:val="24"/>
          <w:szCs w:val="24"/>
          <w:lang w:val="pt-BR" w:eastAsia="en-US" w:bidi="ar-SA"/>
        </w:rPr>
        <w:t xml:space="preserve">: interação à </w:t>
      </w:r>
      <w:r w:rsidRPr="6A165163" w:rsidR="4B523568">
        <w:rPr>
          <w:rFonts w:ascii="Aptos" w:hAnsi="Aptos" w:eastAsia="Aptos" w:cs="" w:asciiTheme="minorAscii" w:hAnsiTheme="minorAscii" w:eastAsiaTheme="minorAscii" w:cstheme="minorBidi"/>
          <w:noProof w:val="0"/>
          <w:color w:val="auto"/>
          <w:sz w:val="24"/>
          <w:szCs w:val="24"/>
          <w:lang w:val="pt-BR" w:eastAsia="en-US" w:bidi="ar-SA"/>
        </w:rPr>
        <w:t>distância</w:t>
      </w:r>
      <w:r w:rsidRPr="6A165163" w:rsidR="3FD997C1">
        <w:rPr>
          <w:rFonts w:ascii="Aptos" w:hAnsi="Aptos" w:eastAsia="Aptos" w:cs="" w:asciiTheme="minorAscii" w:hAnsiTheme="minorAscii" w:eastAsiaTheme="minorAscii" w:cstheme="minorBidi"/>
          <w:noProof w:val="0"/>
          <w:color w:val="auto"/>
          <w:sz w:val="24"/>
          <w:szCs w:val="24"/>
          <w:lang w:val="pt-BR" w:eastAsia="en-US" w:bidi="ar-SA"/>
        </w:rPr>
        <w:t xml:space="preserve"> realizada sob orientação e supervisão de profissional de saúde </w:t>
      </w:r>
      <w:r w:rsidRPr="6A165163" w:rsidR="4227EE35">
        <w:rPr>
          <w:rFonts w:ascii="Aptos" w:hAnsi="Aptos" w:eastAsia="Aptos" w:cs="" w:asciiTheme="minorAscii" w:hAnsiTheme="minorAscii" w:eastAsiaTheme="minorAscii" w:cstheme="minorBidi"/>
          <w:noProof w:val="0"/>
          <w:color w:val="auto"/>
          <w:sz w:val="24"/>
          <w:szCs w:val="24"/>
          <w:lang w:val="pt-BR" w:eastAsia="en-US" w:bidi="ar-SA"/>
        </w:rPr>
        <w:t xml:space="preserve">a fim de </w:t>
      </w:r>
      <w:r w:rsidRPr="6A165163" w:rsidR="3FD997C1">
        <w:rPr>
          <w:rFonts w:ascii="Aptos" w:hAnsi="Aptos" w:eastAsia="Aptos" w:cs="" w:asciiTheme="minorAscii" w:hAnsiTheme="minorAscii" w:eastAsiaTheme="minorAscii" w:cstheme="minorBidi"/>
          <w:noProof w:val="0"/>
          <w:color w:val="auto"/>
          <w:sz w:val="24"/>
          <w:szCs w:val="24"/>
          <w:lang w:val="pt-BR" w:eastAsia="en-US" w:bidi="ar-SA"/>
        </w:rPr>
        <w:t>monitor</w:t>
      </w:r>
      <w:r w:rsidRPr="6A165163" w:rsidR="79DCD292">
        <w:rPr>
          <w:rFonts w:ascii="Aptos" w:hAnsi="Aptos" w:eastAsia="Aptos" w:cs="" w:asciiTheme="minorAscii" w:hAnsiTheme="minorAscii" w:eastAsiaTheme="minorAscii" w:cstheme="minorBidi"/>
          <w:noProof w:val="0"/>
          <w:color w:val="auto"/>
          <w:sz w:val="24"/>
          <w:szCs w:val="24"/>
          <w:lang w:val="pt-BR" w:eastAsia="en-US" w:bidi="ar-SA"/>
        </w:rPr>
        <w:t xml:space="preserve">ar os </w:t>
      </w:r>
      <w:r w:rsidRPr="6A165163" w:rsidR="3FD997C1">
        <w:rPr>
          <w:rFonts w:ascii="Aptos" w:hAnsi="Aptos" w:eastAsia="Aptos" w:cs="" w:asciiTheme="minorAscii" w:hAnsiTheme="minorAscii" w:eastAsiaTheme="minorAscii" w:cstheme="minorBidi"/>
          <w:noProof w:val="0"/>
          <w:color w:val="auto"/>
          <w:sz w:val="24"/>
          <w:szCs w:val="24"/>
          <w:lang w:val="pt-BR" w:eastAsia="en-US" w:bidi="ar-SA"/>
        </w:rPr>
        <w:t>parâmetros de saúde</w:t>
      </w:r>
      <w:r w:rsidRPr="6A165163" w:rsidR="2E9A2A4C">
        <w:rPr>
          <w:rFonts w:ascii="Aptos" w:hAnsi="Aptos" w:eastAsia="Aptos" w:cs="" w:asciiTheme="minorAscii" w:hAnsiTheme="minorAscii" w:eastAsiaTheme="minorAscii" w:cstheme="minorBidi"/>
          <w:noProof w:val="0"/>
          <w:color w:val="auto"/>
          <w:sz w:val="24"/>
          <w:szCs w:val="24"/>
          <w:lang w:val="pt-BR" w:eastAsia="en-US" w:bidi="ar-SA"/>
        </w:rPr>
        <w:t>;</w:t>
      </w:r>
    </w:p>
    <w:p xmlns:wp14="http://schemas.microsoft.com/office/word/2010/wordml" w:rsidP="556462DB" wp14:paraId="07A8FD18" wp14:textId="66A74F52">
      <w:pPr>
        <w:pStyle w:val="ListParagraph"/>
        <w:numPr>
          <w:ilvl w:val="0"/>
          <w:numId w:val="11"/>
        </w:numPr>
        <w:shd w:val="clear" w:color="auto" w:fill="FFFFFF" w:themeFill="background1"/>
        <w:spacing w:before="0" w:beforeAutospacing="off" w:after="0" w:afterAutospacing="off"/>
        <w:jc w:val="both"/>
        <w:rPr>
          <w:rFonts w:ascii="helvetica" w:hAnsi="helvetica" w:eastAsia="helvetica" w:cs="helvetica"/>
          <w:b w:val="0"/>
          <w:bCs w:val="0"/>
          <w:i w:val="0"/>
          <w:iCs w:val="0"/>
          <w:caps w:val="0"/>
          <w:smallCaps w:val="0"/>
          <w:noProof w:val="0"/>
          <w:color w:val="555555"/>
          <w:sz w:val="24"/>
          <w:szCs w:val="24"/>
          <w:lang w:val="pt-BR"/>
        </w:rPr>
      </w:pP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Teleorientação</w:t>
      </w:r>
      <w:r w:rsidRPr="556462DB" w:rsidR="432260D1">
        <w:rPr>
          <w:rFonts w:ascii="Aptos" w:hAnsi="Aptos" w:eastAsia="Aptos" w:cs="" w:asciiTheme="minorAscii" w:hAnsiTheme="minorAscii" w:eastAsiaTheme="minorAscii" w:cstheme="minorBidi"/>
          <w:noProof w:val="0"/>
          <w:color w:val="auto"/>
          <w:sz w:val="24"/>
          <w:szCs w:val="24"/>
          <w:lang w:val="pt-BR" w:eastAsia="en-US" w:bidi="ar-SA"/>
        </w:rPr>
        <w:t xml:space="preserve">: ação de conscientização sobre saúde, bem-estar, </w:t>
      </w:r>
      <w:r w:rsidRPr="556462DB" w:rsidR="432260D1">
        <w:rPr>
          <w:rFonts w:ascii="Aptos" w:hAnsi="Aptos" w:eastAsia="Aptos" w:cs="" w:asciiTheme="minorAscii" w:hAnsiTheme="minorAscii" w:eastAsiaTheme="minorAscii" w:cstheme="minorBidi"/>
          <w:noProof w:val="0"/>
          <w:color w:val="auto"/>
          <w:sz w:val="24"/>
          <w:szCs w:val="24"/>
          <w:lang w:val="pt-BR" w:eastAsia="en-US" w:bidi="ar-SA"/>
        </w:rPr>
        <w:t xml:space="preserve">prevenção de doenças, por meio da disseminação de informações e </w:t>
      </w:r>
      <w:r w:rsidRPr="556462DB" w:rsidR="432260D1">
        <w:rPr>
          <w:rFonts w:ascii="Aptos" w:hAnsi="Aptos" w:eastAsia="Aptos" w:cs="" w:asciiTheme="minorAscii" w:hAnsiTheme="minorAscii" w:eastAsiaTheme="minorAscii" w:cstheme="minorBidi"/>
          <w:noProof w:val="0"/>
          <w:color w:val="auto"/>
          <w:sz w:val="24"/>
          <w:szCs w:val="24"/>
          <w:lang w:val="pt-BR" w:eastAsia="en-US" w:bidi="ar-SA"/>
        </w:rPr>
        <w:t xml:space="preserve">orientações </w:t>
      </w:r>
      <w:r w:rsidRPr="556462DB" w:rsidR="432260D1">
        <w:rPr>
          <w:rFonts w:ascii="Aptos" w:hAnsi="Aptos" w:eastAsia="Aptos" w:cs="" w:asciiTheme="minorAscii" w:hAnsiTheme="minorAscii" w:eastAsiaTheme="minorAscii" w:cstheme="minorBidi"/>
          <w:noProof w:val="0"/>
          <w:color w:val="auto"/>
          <w:sz w:val="24"/>
          <w:szCs w:val="24"/>
          <w:lang w:val="pt-BR" w:eastAsia="en-US" w:bidi="ar-SA"/>
        </w:rPr>
        <w:t>direcionadas</w:t>
      </w:r>
      <w:r w:rsidRPr="556462DB" w:rsidR="432260D1">
        <w:rPr>
          <w:rFonts w:ascii="Aptos" w:hAnsi="Aptos" w:eastAsia="Aptos" w:cs="" w:asciiTheme="minorAscii" w:hAnsiTheme="minorAscii" w:eastAsiaTheme="minorAscii" w:cstheme="minorBidi"/>
          <w:noProof w:val="0"/>
          <w:color w:val="auto"/>
          <w:sz w:val="24"/>
          <w:szCs w:val="24"/>
          <w:lang w:val="pt-BR" w:eastAsia="en-US" w:bidi="ar-SA"/>
        </w:rPr>
        <w:t xml:space="preserve"> ao cidadão</w:t>
      </w:r>
      <w:r w:rsidRPr="556462DB" w:rsidR="2E9A2A4C">
        <w:rPr>
          <w:rFonts w:ascii="Aptos" w:hAnsi="Aptos" w:eastAsia="Aptos" w:cs="" w:asciiTheme="minorAscii" w:hAnsiTheme="minorAscii" w:eastAsiaTheme="minorAscii" w:cstheme="minorBidi"/>
          <w:noProof w:val="0"/>
          <w:color w:val="auto"/>
          <w:sz w:val="24"/>
          <w:szCs w:val="24"/>
          <w:lang w:val="pt-BR" w:eastAsia="en-US" w:bidi="ar-SA"/>
        </w:rPr>
        <w:t>;</w:t>
      </w:r>
    </w:p>
    <w:p w:rsidR="1D4BB600" w:rsidP="556462DB" w:rsidRDefault="1D4BB600" w14:paraId="4F6113ED" w14:textId="1E3686AB">
      <w:pPr>
        <w:pStyle w:val="ListParagraph"/>
        <w:numPr>
          <w:ilvl w:val="0"/>
          <w:numId w:val="11"/>
        </w:num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pPr>
      <w:r w:rsidRPr="556462DB" w:rsidR="1D4BB600">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Teleinterconsulta: interação remota entre profissionais de saúde, com a presença do usuário, para a troca de opiniões e informações clínicas, laboratoriais e de imagens, para auxílio diagnóstico ou terapêutico</w:t>
      </w:r>
      <w:r w:rsidRPr="556462DB" w:rsidR="1D4BB600">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w:t>
      </w:r>
    </w:p>
    <w:p w:rsidR="35EBF617" w:rsidP="556462DB" w:rsidRDefault="35EBF617" w14:paraId="265E2196" w14:textId="23846ADC">
      <w:pPr>
        <w:pStyle w:val="ListParagraph"/>
        <w:numPr>
          <w:ilvl w:val="0"/>
          <w:numId w:val="11"/>
        </w:num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pPr>
      <w:r w:rsidRPr="556462DB"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 xml:space="preserve">Teleducação: realização de aulas, cursos, fóruns de discussão, palestras, reuniões de matriciamento e seminários </w:t>
      </w:r>
      <w:r w:rsidRPr="556462DB"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por meio de T</w:t>
      </w:r>
      <w:r w:rsidRPr="556462DB"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IC;</w:t>
      </w:r>
    </w:p>
    <w:p w:rsidR="35EBF617" w:rsidP="556462DB" w:rsidRDefault="35EBF617" w14:paraId="591B451C" w14:textId="4580DA1D">
      <w:pPr>
        <w:pStyle w:val="ListParagraph"/>
        <w:numPr>
          <w:ilvl w:val="0"/>
          <w:numId w:val="11"/>
        </w:num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pP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T</w:t>
      </w: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elerregulação</w:t>
      </w: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 xml:space="preserve">: </w:t>
      </w: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organização e priorização do acesso e dos fluxos assistenciais no SUS, com atuação articulada com os demais serviços de telessaúde, por meio de T</w:t>
      </w: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IC, contribuindo tanto para o aumento da resolubilidade quanto para a redução dos tempos e filas de espera</w:t>
      </w:r>
      <w:r w:rsidRPr="6A165163" w:rsidR="35EBF617">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t>.</w:t>
      </w:r>
    </w:p>
    <w:p w:rsidR="6A165163" w:rsidP="6A165163" w:rsidRDefault="6A165163" w14:paraId="056525C7" w14:textId="06C6AA60">
      <w:pPr>
        <w:pStyle w:val="ListParagraph"/>
        <w:shd w:val="clear" w:color="auto" w:fill="FFFFFF" w:themeFill="background1"/>
        <w:spacing w:before="0" w:beforeAutospacing="off" w:after="0" w:afterAutospacing="off"/>
        <w:ind w:left="720"/>
        <w:jc w:val="both"/>
        <w:rPr>
          <w:rFonts w:ascii="Aptos" w:hAnsi="Aptos" w:eastAsia="Aptos" w:cs="" w:asciiTheme="minorAscii" w:hAnsiTheme="minorAscii" w:eastAsiaTheme="minorAscii" w:cstheme="minorBidi"/>
          <w:b w:val="0"/>
          <w:bCs w:val="0"/>
          <w:i w:val="0"/>
          <w:iCs w:val="0"/>
          <w:caps w:val="0"/>
          <w:smallCaps w:val="0"/>
          <w:noProof w:val="0"/>
          <w:color w:val="auto"/>
          <w:sz w:val="24"/>
          <w:szCs w:val="24"/>
          <w:lang w:val="pt-BR" w:eastAsia="en-US" w:bidi="ar-SA"/>
        </w:rPr>
      </w:pPr>
    </w:p>
    <w:p xmlns:wp14="http://schemas.microsoft.com/office/word/2010/wordml" w:rsidP="6ADD42E9" wp14:paraId="56631C9F" wp14:textId="0FFFB327">
      <w:pPr>
        <w:pStyle w:val="Normal"/>
        <w:jc w:val="both"/>
      </w:pPr>
      <w:commentRangeStart w:id="546362521"/>
      <w:r w:rsidR="024CF1B5">
        <w:rPr/>
        <w:t xml:space="preserve">Abaixo </w:t>
      </w:r>
      <w:r w:rsidR="024CF1B5">
        <w:rPr/>
        <w:t>segue</w:t>
      </w:r>
      <w:r w:rsidR="024CF1B5">
        <w:rPr/>
        <w:t xml:space="preserve"> como cada uma das modalidades funcionam</w:t>
      </w:r>
      <w:r w:rsidR="1E7C3FA5">
        <w:rPr/>
        <w:t>.</w:t>
      </w:r>
      <w:commentRangeEnd w:id="546362521"/>
      <w:r>
        <w:rPr>
          <w:rStyle w:val="CommentReference"/>
        </w:rPr>
        <w:commentReference w:id="546362521"/>
      </w:r>
    </w:p>
    <w:p w:rsidR="45432E2B" w:rsidP="556462DB" w:rsidRDefault="45432E2B" w14:paraId="3CA344C1" w14:textId="0CA46438">
      <w:pPr>
        <w:pStyle w:val="Normal"/>
        <w:jc w:val="both"/>
        <w:rPr>
          <w:b w:val="1"/>
          <w:bCs w:val="1"/>
        </w:rPr>
      </w:pPr>
      <w:r w:rsidRPr="6A165163" w:rsidR="45432E2B">
        <w:rPr>
          <w:b w:val="1"/>
          <w:bCs w:val="1"/>
        </w:rPr>
        <w:t>Teleinterconsulta:</w:t>
      </w:r>
      <w:r w:rsidRPr="6A165163" w:rsidR="45432E2B">
        <w:rPr>
          <w:b w:val="1"/>
          <w:bCs w:val="1"/>
        </w:rPr>
        <w:t xml:space="preserve"> </w:t>
      </w:r>
    </w:p>
    <w:p w:rsidR="45432E2B" w:rsidP="6A165163" w:rsidRDefault="45432E2B" w14:paraId="25557322" w14:textId="257CE258">
      <w:pPr>
        <w:jc w:val="both"/>
      </w:pPr>
      <w:r w:rsidR="45432E2B">
        <w:drawing>
          <wp:inline wp14:editId="6A584810" wp14:anchorId="247067EA">
            <wp:extent cx="5724524" cy="5257800"/>
            <wp:effectExtent l="0" t="0" r="0" b="0"/>
            <wp:docPr id="1443906424" name="" title=""/>
            <wp:cNvGraphicFramePr>
              <a:graphicFrameLocks noChangeAspect="1"/>
            </wp:cNvGraphicFramePr>
            <a:graphic>
              <a:graphicData uri="http://schemas.openxmlformats.org/drawingml/2006/picture">
                <pic:pic>
                  <pic:nvPicPr>
                    <pic:cNvPr id="0" name=""/>
                    <pic:cNvPicPr/>
                  </pic:nvPicPr>
                  <pic:blipFill>
                    <a:blip r:embed="R93c7ee2a650f4b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257800"/>
                    </a:xfrm>
                    <a:prstGeom prst="rect">
                      <a:avLst/>
                    </a:prstGeom>
                  </pic:spPr>
                </pic:pic>
              </a:graphicData>
            </a:graphic>
          </wp:inline>
        </w:drawing>
      </w:r>
    </w:p>
    <w:p w:rsidR="45432E2B" w:rsidP="556462DB" w:rsidRDefault="45432E2B" w14:paraId="1A3916C7" w14:textId="768BB2AB">
      <w:pPr>
        <w:pStyle w:val="Normal"/>
        <w:jc w:val="both"/>
        <w:rPr>
          <w:b w:val="0"/>
          <w:bCs w:val="0"/>
        </w:rPr>
      </w:pPr>
      <w:r w:rsidR="45432E2B">
        <w:rPr>
          <w:b w:val="0"/>
          <w:bCs w:val="0"/>
        </w:rPr>
        <w:t xml:space="preserve">Fonte: </w:t>
      </w:r>
      <w:hyperlink r:id="R5ed5b8c9e7994a74">
        <w:r w:rsidRPr="6A165163" w:rsidR="45432E2B">
          <w:rPr>
            <w:rStyle w:val="Hyperlink"/>
            <w:b w:val="1"/>
            <w:bCs w:val="1"/>
          </w:rPr>
          <w:t>https://www.scielo.br/j/csc/a/PD6mTgStcWgt7gysw8KZH4c/</w:t>
        </w:r>
      </w:hyperlink>
      <w:r w:rsidR="45432E2B">
        <w:rPr>
          <w:b w:val="0"/>
          <w:bCs w:val="0"/>
        </w:rPr>
        <w:t xml:space="preserve"> </w:t>
      </w:r>
    </w:p>
    <w:p w:rsidR="556462DB" w:rsidP="556462DB" w:rsidRDefault="556462DB" w14:paraId="6A25245E" w14:textId="48038B06">
      <w:pPr>
        <w:pStyle w:val="Normal"/>
        <w:jc w:val="both"/>
        <w:rPr>
          <w:b w:val="1"/>
          <w:bCs w:val="1"/>
        </w:rPr>
      </w:pPr>
    </w:p>
    <w:p xmlns:wp14="http://schemas.microsoft.com/office/word/2010/wordml" w:rsidP="6ADD42E9" wp14:paraId="184D4FA7" wp14:textId="3381EAAE">
      <w:pPr>
        <w:pStyle w:val="Normal"/>
        <w:jc w:val="both"/>
        <w:rPr>
          <w:b w:val="1"/>
          <w:bCs w:val="1"/>
        </w:rPr>
      </w:pPr>
      <w:r w:rsidRPr="6ADD42E9" w:rsidR="6001672A">
        <w:rPr>
          <w:b w:val="1"/>
          <w:bCs w:val="1"/>
        </w:rPr>
        <w:t>2.1.</w:t>
      </w:r>
      <w:r w:rsidRPr="6ADD42E9" w:rsidR="02A9CED2">
        <w:rPr>
          <w:b w:val="1"/>
          <w:bCs w:val="1"/>
        </w:rPr>
        <w:t>1</w:t>
      </w:r>
      <w:r w:rsidRPr="6ADD42E9" w:rsidR="6001672A">
        <w:rPr>
          <w:b w:val="1"/>
          <w:bCs w:val="1"/>
        </w:rPr>
        <w:t xml:space="preserve"> </w:t>
      </w:r>
      <w:r w:rsidRPr="6ADD42E9" w:rsidR="6F90CAE8">
        <w:rPr>
          <w:b w:val="1"/>
          <w:bCs w:val="1"/>
        </w:rPr>
        <w:t xml:space="preserve">Telediagnóstico: </w:t>
      </w:r>
    </w:p>
    <w:p w:rsidR="16332924" w:rsidP="556462DB" w:rsidRDefault="16332924" w14:paraId="3C359FD1" w14:textId="797709B8">
      <w:pPr>
        <w:pStyle w:val="Normal"/>
        <w:jc w:val="both"/>
      </w:pPr>
      <w:r w:rsidR="704DA047">
        <w:drawing>
          <wp:inline wp14:editId="3DC4507C" wp14:anchorId="31065699">
            <wp:extent cx="5724524" cy="2914650"/>
            <wp:effectExtent l="0" t="0" r="0" b="0"/>
            <wp:docPr id="662563379" name="" title=""/>
            <wp:cNvGraphicFramePr>
              <a:graphicFrameLocks noChangeAspect="1"/>
            </wp:cNvGraphicFramePr>
            <a:graphic>
              <a:graphicData uri="http://schemas.openxmlformats.org/drawingml/2006/picture">
                <pic:pic>
                  <pic:nvPicPr>
                    <pic:cNvPr id="0" name=""/>
                    <pic:cNvPicPr/>
                  </pic:nvPicPr>
                  <pic:blipFill>
                    <a:blip r:embed="Rb3570488e35c49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14650"/>
                    </a:xfrm>
                    <a:prstGeom prst="rect">
                      <a:avLst/>
                    </a:prstGeom>
                  </pic:spPr>
                </pic:pic>
              </a:graphicData>
            </a:graphic>
          </wp:inline>
        </w:drawing>
      </w:r>
      <w:r w:rsidR="26C7142F">
        <w:drawing>
          <wp:inline wp14:editId="09EE79EA" wp14:anchorId="27CB9311">
            <wp:extent cx="5724524" cy="3819525"/>
            <wp:effectExtent l="0" t="0" r="0" b="0"/>
            <wp:docPr id="188723832" name="" title=""/>
            <wp:cNvGraphicFramePr>
              <a:graphicFrameLocks noChangeAspect="1"/>
            </wp:cNvGraphicFramePr>
            <a:graphic>
              <a:graphicData uri="http://schemas.openxmlformats.org/drawingml/2006/picture">
                <pic:pic>
                  <pic:nvPicPr>
                    <pic:cNvPr id="0" name=""/>
                    <pic:cNvPicPr/>
                  </pic:nvPicPr>
                  <pic:blipFill>
                    <a:blip r:embed="Rfd888781d4de43c0">
                      <a:extLst>
                        <a:ext xmlns:a="http://schemas.openxmlformats.org/drawingml/2006/main" uri="{28A0092B-C50C-407E-A947-70E740481C1C}">
                          <a14:useLocalDpi val="0"/>
                        </a:ext>
                      </a:extLst>
                    </a:blip>
                    <a:stretch>
                      <a:fillRect/>
                    </a:stretch>
                  </pic:blipFill>
                  <pic:spPr>
                    <a:xfrm>
                      <a:off x="0" y="0"/>
                      <a:ext cx="5724524" cy="3819525"/>
                    </a:xfrm>
                    <a:prstGeom prst="rect">
                      <a:avLst/>
                    </a:prstGeom>
                  </pic:spPr>
                </pic:pic>
              </a:graphicData>
            </a:graphic>
          </wp:inline>
        </w:drawing>
      </w:r>
    </w:p>
    <w:p w:rsidR="26C7142F" w:rsidP="6A165163" w:rsidRDefault="26C7142F" w14:paraId="35755905" w14:textId="54E3D70F">
      <w:pPr>
        <w:jc w:val="both"/>
      </w:pPr>
      <w:r w:rsidR="26C7142F">
        <w:drawing>
          <wp:inline wp14:editId="6AAC274A" wp14:anchorId="0C852E84">
            <wp:extent cx="5724524" cy="1914525"/>
            <wp:effectExtent l="0" t="0" r="0" b="0"/>
            <wp:docPr id="281149368" name="" title=""/>
            <wp:cNvGraphicFramePr>
              <a:graphicFrameLocks noChangeAspect="1"/>
            </wp:cNvGraphicFramePr>
            <a:graphic>
              <a:graphicData uri="http://schemas.openxmlformats.org/drawingml/2006/picture">
                <pic:pic>
                  <pic:nvPicPr>
                    <pic:cNvPr id="0" name=""/>
                    <pic:cNvPicPr/>
                  </pic:nvPicPr>
                  <pic:blipFill>
                    <a:blip r:embed="R655d477a35f54a11">
                      <a:extLst>
                        <a:ext xmlns:a="http://schemas.openxmlformats.org/drawingml/2006/main" uri="{28A0092B-C50C-407E-A947-70E740481C1C}">
                          <a14:useLocalDpi val="0"/>
                        </a:ext>
                      </a:extLst>
                    </a:blip>
                    <a:stretch>
                      <a:fillRect/>
                    </a:stretch>
                  </pic:blipFill>
                  <pic:spPr>
                    <a:xfrm>
                      <a:off x="0" y="0"/>
                      <a:ext cx="5724524" cy="1914525"/>
                    </a:xfrm>
                    <a:prstGeom prst="rect">
                      <a:avLst/>
                    </a:prstGeom>
                  </pic:spPr>
                </pic:pic>
              </a:graphicData>
            </a:graphic>
          </wp:inline>
        </w:drawing>
      </w:r>
    </w:p>
    <w:p w:rsidR="037C2FC1" w:rsidP="556462DB" w:rsidRDefault="037C2FC1" w14:paraId="75AF9EC0" w14:textId="33FB2927">
      <w:pPr>
        <w:pStyle w:val="Normal"/>
        <w:jc w:val="both"/>
        <w:rPr>
          <w:b w:val="0"/>
          <w:bCs w:val="0"/>
        </w:rPr>
      </w:pPr>
      <w:r w:rsidR="037C2FC1">
        <w:rPr>
          <w:b w:val="0"/>
          <w:bCs w:val="0"/>
        </w:rPr>
        <w:t>Teleorientação</w:t>
      </w:r>
      <w:r w:rsidR="037C2FC1">
        <w:rPr>
          <w:b w:val="0"/>
          <w:bCs w:val="0"/>
        </w:rPr>
        <w:t xml:space="preserve">: </w:t>
      </w:r>
      <w:commentRangeStart w:id="2027961582"/>
      <w:r w:rsidR="037C2FC1">
        <w:rPr>
          <w:b w:val="0"/>
          <w:bCs w:val="0"/>
        </w:rPr>
        <w:t>O serviço oferece assistência especializada às gestantes de Pré-Natal de Alto Risco por meio de teleatendimentos.</w:t>
      </w:r>
      <w:commentRangeEnd w:id="2027961582"/>
      <w:r>
        <w:rPr>
          <w:rStyle w:val="CommentReference"/>
        </w:rPr>
        <w:commentReference w:id="2027961582"/>
      </w:r>
    </w:p>
    <w:p w:rsidR="037C2FC1" w:rsidP="556462DB" w:rsidRDefault="037C2FC1" w14:paraId="6B86F544" w14:textId="7E263B93">
      <w:pPr>
        <w:pStyle w:val="Normal"/>
        <w:jc w:val="both"/>
      </w:pPr>
      <w:r w:rsidR="037C2FC1">
        <w:rPr>
          <w:b w:val="0"/>
          <w:bCs w:val="0"/>
        </w:rPr>
        <w:t>Nosso propósito consiste em realizar o matriciamento de gestantes de alto risco do estado, permitindo uma abordagem mais acessível, flexível e eficiente, superando barreiras geográficas, contribuindo significativamente para a diminuição da morbimortalidade e melhorando os resultados de saúde materna e fetal.</w:t>
      </w:r>
    </w:p>
    <w:p w:rsidR="037C2FC1" w:rsidP="556462DB" w:rsidRDefault="037C2FC1" w14:paraId="46291F71" w14:textId="1C3D68BD">
      <w:pPr>
        <w:pStyle w:val="Normal"/>
        <w:jc w:val="both"/>
        <w:rPr>
          <w:b w:val="0"/>
          <w:bCs w:val="0"/>
        </w:rPr>
      </w:pPr>
      <w:hyperlink r:id="R4905f80040694f65">
        <w:r w:rsidRPr="6A165163" w:rsidR="037C2FC1">
          <w:rPr>
            <w:rStyle w:val="Hyperlink"/>
            <w:b w:val="0"/>
            <w:bCs w:val="0"/>
          </w:rPr>
          <w:t>https://telessaude.pe.gov.br/portal/tele/detalhes/40</w:t>
        </w:r>
      </w:hyperlink>
    </w:p>
    <w:p w:rsidR="00BF3AA1" w:rsidP="556462DB" w:rsidRDefault="00BF3AA1" w14:paraId="41D232A4" w14:textId="752B4494">
      <w:pPr>
        <w:pStyle w:val="Normal"/>
        <w:jc w:val="both"/>
        <w:rPr>
          <w:b w:val="0"/>
          <w:bCs w:val="0"/>
        </w:rPr>
      </w:pPr>
      <w:r w:rsidR="00BF3AA1">
        <w:rPr>
          <w:b w:val="0"/>
          <w:bCs w:val="0"/>
        </w:rPr>
        <w:t>Tele-educação: serviço gratuito e on-line de educação permanente em saúde com potencial para capacitar os profissionais da APS sobre assuntos relevantes para a sua prática profissional. É um serviço oferecido pelo Telessaúde UFSC que torna fácil, acessível e prática a educação à distância, pode ser por meio de minicursos, web palestra</w:t>
      </w:r>
      <w:r w:rsidR="00BF3AA1">
        <w:rPr>
          <w:b w:val="0"/>
          <w:bCs w:val="0"/>
        </w:rPr>
        <w:t xml:space="preserve">s, </w:t>
      </w:r>
      <w:r w:rsidR="00BF3AA1">
        <w:rPr>
          <w:b w:val="0"/>
          <w:bCs w:val="0"/>
        </w:rPr>
        <w:t>w</w:t>
      </w:r>
      <w:r w:rsidR="599FBF5A">
        <w:rPr>
          <w:b w:val="0"/>
          <w:bCs w:val="0"/>
        </w:rPr>
        <w:t>ebseminários</w:t>
      </w:r>
      <w:r w:rsidR="599FBF5A">
        <w:rPr>
          <w:b w:val="0"/>
          <w:bCs w:val="0"/>
        </w:rPr>
        <w:t xml:space="preserve">, </w:t>
      </w:r>
      <w:r w:rsidR="599FBF5A">
        <w:rPr>
          <w:b w:val="0"/>
          <w:bCs w:val="0"/>
        </w:rPr>
        <w:t>webfóruns</w:t>
      </w:r>
      <w:r w:rsidR="4556BAF6">
        <w:rPr>
          <w:b w:val="0"/>
          <w:bCs w:val="0"/>
        </w:rPr>
        <w:t>.</w:t>
      </w:r>
    </w:p>
    <w:p w:rsidR="749DE7BC" w:rsidP="556462DB" w:rsidRDefault="749DE7BC" w14:paraId="48494F15" w14:textId="470B1331">
      <w:pPr>
        <w:pStyle w:val="Normal"/>
        <w:jc w:val="both"/>
        <w:rPr>
          <w:b w:val="1"/>
          <w:bCs w:val="1"/>
          <w:lang w:val="en-US"/>
        </w:rPr>
      </w:pPr>
      <w:r w:rsidRPr="556462DB" w:rsidR="749DE7BC">
        <w:rPr>
          <w:b w:val="1"/>
          <w:bCs w:val="1"/>
          <w:lang w:val="en-US"/>
        </w:rPr>
        <w:t>Telerregu</w:t>
      </w:r>
      <w:r w:rsidRPr="556462DB" w:rsidR="749DE7BC">
        <w:rPr>
          <w:b w:val="1"/>
          <w:bCs w:val="1"/>
          <w:lang w:val="en-US"/>
        </w:rPr>
        <w:t>lação</w:t>
      </w:r>
      <w:r w:rsidRPr="556462DB" w:rsidR="749DE7BC">
        <w:rPr>
          <w:b w:val="1"/>
          <w:bCs w:val="1"/>
          <w:lang w:val="en-US"/>
        </w:rPr>
        <w:t xml:space="preserve">: </w:t>
      </w:r>
      <w:hyperlink r:id="R2640f082f3f94df6">
        <w:r w:rsidRPr="556462DB" w:rsidR="749DE7BC">
          <w:rPr>
            <w:rStyle w:val="Hyperlink"/>
            <w:b w:val="1"/>
            <w:bCs w:val="1"/>
            <w:lang w:val="en-US"/>
          </w:rPr>
          <w:t>https://www.ufrgs.br/telessauders/regulasus/#sobre</w:t>
        </w:r>
      </w:hyperlink>
    </w:p>
    <w:p w:rsidR="4AB98C69" w:rsidP="6A165163" w:rsidRDefault="4AB98C69" w14:paraId="655E0492" w14:textId="4AEF3490">
      <w:pPr>
        <w:pStyle w:val="Normal"/>
        <w:jc w:val="both"/>
        <w:rPr>
          <w:b w:val="0"/>
          <w:bCs w:val="0"/>
          <w:lang w:val="en-US"/>
        </w:rPr>
      </w:pPr>
      <w:r w:rsidRPr="6A165163" w:rsidR="4AB98C69">
        <w:rPr>
          <w:b w:val="0"/>
          <w:bCs w:val="0"/>
          <w:lang w:val="en-US"/>
        </w:rPr>
        <w:t xml:space="preserve">1- </w:t>
      </w:r>
      <w:r w:rsidRPr="6A165163" w:rsidR="4AB98C69">
        <w:rPr>
          <w:b w:val="0"/>
          <w:bCs w:val="0"/>
          <w:lang w:val="en-US"/>
        </w:rPr>
        <w:t>Estabelecemos</w:t>
      </w:r>
      <w:r w:rsidRPr="6A165163" w:rsidR="4AB98C69">
        <w:rPr>
          <w:b w:val="0"/>
          <w:bCs w:val="0"/>
          <w:lang w:val="en-US"/>
        </w:rPr>
        <w:t xml:space="preserve"> </w:t>
      </w:r>
      <w:r w:rsidRPr="6A165163" w:rsidR="4AB98C69">
        <w:rPr>
          <w:b w:val="0"/>
          <w:bCs w:val="0"/>
          <w:lang w:val="en-US"/>
        </w:rPr>
        <w:t>uma</w:t>
      </w:r>
      <w:r w:rsidRPr="6A165163" w:rsidR="4AB98C69">
        <w:rPr>
          <w:b w:val="0"/>
          <w:bCs w:val="0"/>
          <w:lang w:val="en-US"/>
        </w:rPr>
        <w:t xml:space="preserve"> </w:t>
      </w:r>
      <w:r w:rsidRPr="6A165163" w:rsidR="4AB98C69">
        <w:rPr>
          <w:b w:val="0"/>
          <w:bCs w:val="0"/>
          <w:lang w:val="en-US"/>
        </w:rPr>
        <w:t>ponte</w:t>
      </w:r>
      <w:r w:rsidRPr="6A165163" w:rsidR="4AB98C69">
        <w:rPr>
          <w:b w:val="0"/>
          <w:bCs w:val="0"/>
          <w:lang w:val="en-US"/>
        </w:rPr>
        <w:t xml:space="preserve"> entre a </w:t>
      </w:r>
      <w:r w:rsidRPr="6A165163" w:rsidR="4AB98C69">
        <w:rPr>
          <w:b w:val="0"/>
          <w:bCs w:val="0"/>
          <w:lang w:val="en-US"/>
        </w:rPr>
        <w:t>Atenção</w:t>
      </w:r>
      <w:r w:rsidRPr="6A165163" w:rsidR="4AB98C69">
        <w:rPr>
          <w:b w:val="0"/>
          <w:bCs w:val="0"/>
          <w:lang w:val="en-US"/>
        </w:rPr>
        <w:t xml:space="preserve"> </w:t>
      </w:r>
      <w:r w:rsidRPr="6A165163" w:rsidR="4AB98C69">
        <w:rPr>
          <w:b w:val="0"/>
          <w:bCs w:val="0"/>
          <w:lang w:val="en-US"/>
        </w:rPr>
        <w:t>Primária</w:t>
      </w:r>
      <w:r w:rsidRPr="6A165163" w:rsidR="4AB98C69">
        <w:rPr>
          <w:b w:val="0"/>
          <w:bCs w:val="0"/>
          <w:lang w:val="en-US"/>
        </w:rPr>
        <w:t xml:space="preserve"> à </w:t>
      </w:r>
      <w:r w:rsidRPr="6A165163" w:rsidR="4AB98C69">
        <w:rPr>
          <w:b w:val="0"/>
          <w:bCs w:val="0"/>
          <w:lang w:val="en-US"/>
        </w:rPr>
        <w:t>Saúde</w:t>
      </w:r>
      <w:r w:rsidRPr="6A165163" w:rsidR="4AB98C69">
        <w:rPr>
          <w:b w:val="0"/>
          <w:bCs w:val="0"/>
          <w:lang w:val="en-US"/>
        </w:rPr>
        <w:t xml:space="preserve"> e o </w:t>
      </w:r>
      <w:r w:rsidRPr="6A165163" w:rsidR="4AB98C69">
        <w:rPr>
          <w:b w:val="0"/>
          <w:bCs w:val="0"/>
          <w:lang w:val="en-US"/>
        </w:rPr>
        <w:t>serviço</w:t>
      </w:r>
      <w:r w:rsidRPr="6A165163" w:rsidR="4AB98C69">
        <w:rPr>
          <w:b w:val="0"/>
          <w:bCs w:val="0"/>
          <w:lang w:val="en-US"/>
        </w:rPr>
        <w:t xml:space="preserve"> </w:t>
      </w:r>
      <w:r w:rsidRPr="6A165163" w:rsidR="4AB98C69">
        <w:rPr>
          <w:b w:val="0"/>
          <w:bCs w:val="0"/>
          <w:lang w:val="en-US"/>
        </w:rPr>
        <w:t>especializado</w:t>
      </w:r>
      <w:r w:rsidRPr="6A165163" w:rsidR="4AB98C69">
        <w:rPr>
          <w:b w:val="0"/>
          <w:bCs w:val="0"/>
          <w:lang w:val="en-US"/>
        </w:rPr>
        <w:t>:</w:t>
      </w:r>
    </w:p>
    <w:p w:rsidR="4AB98C69" w:rsidP="6A165163" w:rsidRDefault="4AB98C69" w14:paraId="2BF6B4C4" w14:textId="667C8DFB">
      <w:pPr>
        <w:pStyle w:val="Normal"/>
        <w:jc w:val="both"/>
        <w:rPr>
          <w:b w:val="0"/>
          <w:bCs w:val="0"/>
          <w:lang w:val="en-US"/>
        </w:rPr>
      </w:pPr>
      <w:r w:rsidRPr="1BC2EC46" w:rsidR="2BDACD14">
        <w:rPr>
          <w:b w:val="0"/>
          <w:bCs w:val="0"/>
          <w:lang w:val="en-US"/>
        </w:rPr>
        <w:t>Produzimos</w:t>
      </w:r>
      <w:r w:rsidRPr="1BC2EC46" w:rsidR="2BDACD14">
        <w:rPr>
          <w:b w:val="0"/>
          <w:bCs w:val="0"/>
          <w:lang w:val="en-US"/>
        </w:rPr>
        <w:t xml:space="preserve"> </w:t>
      </w:r>
      <w:r w:rsidRPr="1BC2EC46" w:rsidR="2BDACD14">
        <w:rPr>
          <w:b w:val="0"/>
          <w:bCs w:val="0"/>
          <w:lang w:val="en-US"/>
        </w:rPr>
        <w:t>protocolos</w:t>
      </w:r>
      <w:r w:rsidRPr="1BC2EC46" w:rsidR="2BDACD14">
        <w:rPr>
          <w:b w:val="0"/>
          <w:bCs w:val="0"/>
          <w:lang w:val="en-US"/>
        </w:rPr>
        <w:t xml:space="preserve"> </w:t>
      </w:r>
      <w:r w:rsidRPr="1BC2EC46" w:rsidR="2BDACD14">
        <w:rPr>
          <w:b w:val="0"/>
          <w:bCs w:val="0"/>
          <w:lang w:val="en-US"/>
        </w:rPr>
        <w:t>assertivos</w:t>
      </w:r>
      <w:r w:rsidRPr="1BC2EC46" w:rsidR="2BDACD14">
        <w:rPr>
          <w:b w:val="0"/>
          <w:bCs w:val="0"/>
          <w:lang w:val="en-US"/>
        </w:rPr>
        <w:t xml:space="preserve"> das </w:t>
      </w:r>
      <w:r w:rsidRPr="1BC2EC46" w:rsidR="2BDACD14">
        <w:rPr>
          <w:b w:val="0"/>
          <w:bCs w:val="0"/>
          <w:lang w:val="en-US"/>
        </w:rPr>
        <w:t>condições</w:t>
      </w:r>
      <w:r w:rsidRPr="1BC2EC46" w:rsidR="2BDACD14">
        <w:rPr>
          <w:b w:val="0"/>
          <w:bCs w:val="0"/>
          <w:lang w:val="en-US"/>
        </w:rPr>
        <w:t xml:space="preserve"> de </w:t>
      </w:r>
      <w:r w:rsidRPr="1BC2EC46" w:rsidR="2BDACD14">
        <w:rPr>
          <w:b w:val="0"/>
          <w:bCs w:val="0"/>
          <w:lang w:val="en-US"/>
        </w:rPr>
        <w:t>saúde</w:t>
      </w:r>
      <w:r w:rsidRPr="1BC2EC46" w:rsidR="2BDACD14">
        <w:rPr>
          <w:b w:val="0"/>
          <w:bCs w:val="0"/>
          <w:lang w:val="en-US"/>
        </w:rPr>
        <w:t xml:space="preserve"> </w:t>
      </w:r>
      <w:r w:rsidRPr="1BC2EC46" w:rsidR="2BDACD14">
        <w:rPr>
          <w:b w:val="0"/>
          <w:bCs w:val="0"/>
          <w:lang w:val="en-US"/>
        </w:rPr>
        <w:t>mais</w:t>
      </w:r>
      <w:r w:rsidRPr="1BC2EC46" w:rsidR="2BDACD14">
        <w:rPr>
          <w:b w:val="0"/>
          <w:bCs w:val="0"/>
          <w:lang w:val="en-US"/>
        </w:rPr>
        <w:t xml:space="preserve"> </w:t>
      </w:r>
      <w:r w:rsidRPr="1BC2EC46" w:rsidR="2BDACD14">
        <w:rPr>
          <w:b w:val="0"/>
          <w:bCs w:val="0"/>
          <w:lang w:val="en-US"/>
        </w:rPr>
        <w:t>frequentes</w:t>
      </w:r>
      <w:r w:rsidRPr="1BC2EC46" w:rsidR="2BDACD14">
        <w:rPr>
          <w:b w:val="0"/>
          <w:bCs w:val="0"/>
          <w:lang w:val="en-US"/>
        </w:rPr>
        <w:t xml:space="preserve"> que </w:t>
      </w:r>
      <w:r w:rsidRPr="1BC2EC46" w:rsidR="2BDACD14">
        <w:rPr>
          <w:b w:val="0"/>
          <w:bCs w:val="0"/>
          <w:lang w:val="en-US"/>
        </w:rPr>
        <w:t>são</w:t>
      </w:r>
      <w:r w:rsidRPr="1BC2EC46" w:rsidR="2BDACD14">
        <w:rPr>
          <w:b w:val="0"/>
          <w:bCs w:val="0"/>
          <w:lang w:val="en-US"/>
        </w:rPr>
        <w:t xml:space="preserve"> </w:t>
      </w:r>
      <w:r w:rsidRPr="1BC2EC46" w:rsidR="2BDACD14">
        <w:rPr>
          <w:b w:val="0"/>
          <w:bCs w:val="0"/>
          <w:lang w:val="en-US"/>
        </w:rPr>
        <w:t>encaminhadas</w:t>
      </w:r>
      <w:r w:rsidRPr="1BC2EC46" w:rsidR="2BDACD14">
        <w:rPr>
          <w:b w:val="0"/>
          <w:bCs w:val="0"/>
          <w:lang w:val="en-US"/>
        </w:rPr>
        <w:t xml:space="preserve"> para </w:t>
      </w:r>
      <w:r w:rsidRPr="1BC2EC46" w:rsidR="2BDACD14">
        <w:rPr>
          <w:b w:val="0"/>
          <w:bCs w:val="0"/>
          <w:lang w:val="en-US"/>
        </w:rPr>
        <w:t>cada</w:t>
      </w:r>
      <w:r w:rsidRPr="1BC2EC46" w:rsidR="2BDACD14">
        <w:rPr>
          <w:b w:val="0"/>
          <w:bCs w:val="0"/>
          <w:lang w:val="en-US"/>
        </w:rPr>
        <w:t xml:space="preserve"> </w:t>
      </w:r>
      <w:bookmarkStart w:name="_Int_P1AF1eox" w:id="869380621"/>
      <w:r w:rsidRPr="1BC2EC46" w:rsidR="2BDACD14">
        <w:rPr>
          <w:b w:val="0"/>
          <w:bCs w:val="0"/>
          <w:lang w:val="en-US"/>
        </w:rPr>
        <w:t>especialidade</w:t>
      </w:r>
      <w:bookmarkEnd w:id="869380621"/>
      <w:r w:rsidRPr="1BC2EC46" w:rsidR="2BDACD14">
        <w:rPr>
          <w:b w:val="0"/>
          <w:bCs w:val="0"/>
          <w:lang w:val="en-US"/>
        </w:rPr>
        <w:t xml:space="preserve"> </w:t>
      </w:r>
      <w:r w:rsidRPr="1BC2EC46" w:rsidR="2BDACD14">
        <w:rPr>
          <w:b w:val="0"/>
          <w:bCs w:val="0"/>
          <w:lang w:val="en-US"/>
        </w:rPr>
        <w:t>médica</w:t>
      </w:r>
      <w:r w:rsidRPr="1BC2EC46" w:rsidR="2BDACD14">
        <w:rPr>
          <w:b w:val="0"/>
          <w:bCs w:val="0"/>
          <w:lang w:val="en-US"/>
        </w:rPr>
        <w:t xml:space="preserve"> que </w:t>
      </w:r>
      <w:r w:rsidRPr="1BC2EC46" w:rsidR="2BDACD14">
        <w:rPr>
          <w:b w:val="0"/>
          <w:bCs w:val="0"/>
          <w:lang w:val="en-US"/>
        </w:rPr>
        <w:t>orientam</w:t>
      </w:r>
      <w:r w:rsidRPr="1BC2EC46" w:rsidR="2BDACD14">
        <w:rPr>
          <w:b w:val="0"/>
          <w:bCs w:val="0"/>
          <w:lang w:val="en-US"/>
        </w:rPr>
        <w:t xml:space="preserve"> o que </w:t>
      </w:r>
      <w:r w:rsidRPr="1BC2EC46" w:rsidR="2BDACD14">
        <w:rPr>
          <w:b w:val="0"/>
          <w:bCs w:val="0"/>
          <w:lang w:val="en-US"/>
        </w:rPr>
        <w:t>deve</w:t>
      </w:r>
      <w:r w:rsidRPr="1BC2EC46" w:rsidR="2BDACD14">
        <w:rPr>
          <w:b w:val="0"/>
          <w:bCs w:val="0"/>
          <w:lang w:val="en-US"/>
        </w:rPr>
        <w:t xml:space="preserve"> ser </w:t>
      </w:r>
      <w:r w:rsidRPr="1BC2EC46" w:rsidR="2BDACD14">
        <w:rPr>
          <w:b w:val="0"/>
          <w:bCs w:val="0"/>
          <w:lang w:val="en-US"/>
        </w:rPr>
        <w:t>encaminhado</w:t>
      </w:r>
      <w:r w:rsidRPr="1BC2EC46" w:rsidR="2BDACD14">
        <w:rPr>
          <w:b w:val="0"/>
          <w:bCs w:val="0"/>
          <w:lang w:val="en-US"/>
        </w:rPr>
        <w:t xml:space="preserve"> para a </w:t>
      </w:r>
      <w:r w:rsidRPr="1BC2EC46" w:rsidR="2BDACD14">
        <w:rPr>
          <w:b w:val="0"/>
          <w:bCs w:val="0"/>
          <w:lang w:val="en-US"/>
        </w:rPr>
        <w:t>Atenção</w:t>
      </w:r>
      <w:r w:rsidRPr="1BC2EC46" w:rsidR="2BDACD14">
        <w:rPr>
          <w:b w:val="0"/>
          <w:bCs w:val="0"/>
          <w:lang w:val="en-US"/>
        </w:rPr>
        <w:t xml:space="preserve"> </w:t>
      </w:r>
      <w:r w:rsidRPr="1BC2EC46" w:rsidR="2BDACD14">
        <w:rPr>
          <w:b w:val="0"/>
          <w:bCs w:val="0"/>
          <w:lang w:val="en-US"/>
        </w:rPr>
        <w:t>Especializada</w:t>
      </w:r>
      <w:r w:rsidRPr="1BC2EC46" w:rsidR="2BDACD14">
        <w:rPr>
          <w:b w:val="0"/>
          <w:bCs w:val="0"/>
          <w:lang w:val="en-US"/>
        </w:rPr>
        <w:t>.</w:t>
      </w:r>
    </w:p>
    <w:p w:rsidR="4AB98C69" w:rsidP="6A165163" w:rsidRDefault="4AB98C69" w14:paraId="73B2E8FA" w14:textId="54C1BDA2">
      <w:pPr>
        <w:pStyle w:val="Heading2"/>
        <w:shd w:val="clear" w:color="auto" w:fill="FFFFFF" w:themeFill="background1"/>
        <w:spacing w:before="0" w:beforeAutospacing="off" w:after="120" w:afterAutospacing="off"/>
        <w:jc w:val="both"/>
        <w:rPr>
          <w:b w:val="0"/>
          <w:bCs w:val="0"/>
          <w:noProof w:val="0"/>
          <w:lang w:val="en-US"/>
        </w:rPr>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2-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Avaliação</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da equipe do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RegulaSUS</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w:t>
      </w:r>
    </w:p>
    <w:p w:rsidR="4AB98C69" w:rsidP="6A165163" w:rsidRDefault="4AB98C69" w14:paraId="08A60B4B" w14:textId="18B703FE">
      <w:pPr>
        <w:shd w:val="clear" w:color="auto" w:fill="FFFFFF" w:themeFill="background1"/>
        <w:spacing w:before="0" w:beforeAutospacing="off" w:after="0" w:afterAutospacing="off"/>
        <w:jc w:val="both"/>
        <w:rPr>
          <w:b w:val="0"/>
          <w:bCs w:val="0"/>
          <w:noProof w:val="0"/>
          <w:lang w:val="en-US"/>
        </w:rPr>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A</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equipe do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RegulaSUS</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avalia</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cada</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pedido</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de consulta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especializada</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verifica</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se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está</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dentro</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dos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critérios</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estabelecidos</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em</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 xml:space="preserve"> </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protocolo</w:t>
      </w: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w:t>
      </w:r>
    </w:p>
    <w:p w:rsidR="6A165163" w:rsidP="6A165163" w:rsidRDefault="6A165163" w14:paraId="6E103731" w14:textId="24A84289">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p>
    <w:p w:rsidR="4AB98C69" w:rsidP="6A165163" w:rsidRDefault="4AB98C69" w14:paraId="7B60A833" w14:textId="5C05D8CC">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3- Encaminhamento autorizado:</w:t>
      </w:r>
    </w:p>
    <w:p w:rsidR="4AB98C69" w:rsidP="6A165163" w:rsidRDefault="4AB98C69" w14:paraId="0038032F" w14:textId="707FC39F">
      <w:pPr>
        <w:pStyle w:val="Normal"/>
        <w:shd w:val="clear" w:color="auto" w:fill="FFFFFF" w:themeFill="background1"/>
        <w:spacing w:before="0" w:beforeAutospacing="off" w:after="0" w:afterAutospacing="off"/>
        <w:jc w:val="both"/>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Quando o encaminhamento é autorizado, é definida a prioridade do atendimento. Casos graves são agendados com maior brevidade.</w:t>
      </w:r>
    </w:p>
    <w:p w:rsidR="4AB98C69" w:rsidP="6A165163" w:rsidRDefault="4AB98C69" w14:paraId="3A932D9A" w14:textId="1229B91A">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4- Encaminhamento não autorizado:</w:t>
      </w:r>
    </w:p>
    <w:p w:rsidR="4AB98C69" w:rsidP="6A165163" w:rsidRDefault="4AB98C69" w14:paraId="3DE540BC" w14:textId="00FDE341">
      <w:pPr>
        <w:pStyle w:val="Normal"/>
        <w:shd w:val="clear" w:color="auto" w:fill="FFFFFF" w:themeFill="background1"/>
        <w:spacing w:before="0" w:beforeAutospacing="off" w:after="0" w:afterAutospacing="off"/>
        <w:jc w:val="both"/>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No caso de encaminhamento não autorizado, a requisição realizada no Gercon volta para o médico solicitante e uma consultoria com um de nossos médicos especialistas é sugerida para discutir um plano de tratamento na Atenção Primária.</w:t>
      </w:r>
    </w:p>
    <w:p w:rsidR="6A165163" w:rsidP="6A165163" w:rsidRDefault="6A165163" w14:paraId="4D53FCD9" w14:textId="26220005">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p>
    <w:p w:rsidR="4AB98C69" w:rsidP="6A165163" w:rsidRDefault="4AB98C69" w14:paraId="5476D5D7" w14:textId="35EE568E">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5- Como a consultoria é realizada?</w:t>
      </w:r>
    </w:p>
    <w:p w:rsidR="4AB98C69" w:rsidP="6A165163" w:rsidRDefault="4AB98C69" w14:paraId="7E201818" w14:textId="2A64C948">
      <w:pPr>
        <w:pStyle w:val="Normal"/>
        <w:shd w:val="clear" w:color="auto" w:fill="FFFFFF" w:themeFill="background1"/>
        <w:spacing w:before="0" w:beforeAutospacing="off" w:after="0" w:afterAutospacing="off"/>
        <w:jc w:val="both"/>
      </w:pPr>
      <w:r w:rsidRPr="6A165163" w:rsidR="4AB98C69">
        <w:rPr>
          <w:rFonts w:ascii="Aptos" w:hAnsi="Aptos" w:eastAsia="Aptos" w:cs="" w:asciiTheme="minorAscii" w:hAnsiTheme="minorAscii" w:eastAsiaTheme="minorAscii" w:cstheme="minorBidi"/>
          <w:b w:val="0"/>
          <w:bCs w:val="0"/>
          <w:noProof w:val="0"/>
          <w:color w:val="auto"/>
          <w:sz w:val="24"/>
          <w:szCs w:val="24"/>
          <w:lang w:val="en-US" w:eastAsia="en-US" w:bidi="ar-SA"/>
        </w:rPr>
        <w:t>O canal 0800 644 6543 é gratuito e funciona entre 08:00 e 17:00, de segunda à sexta-feira.  Está disponível para enfermeiros, médicos e odontólogos discutirem casos de pacientes aguardando na fila de espera para consulta especializada no Gercon.</w:t>
      </w:r>
    </w:p>
    <w:p w:rsidR="6A165163" w:rsidP="6A165163" w:rsidRDefault="6A165163" w14:paraId="12926E50" w14:textId="07E1F5C7">
      <w:pPr>
        <w:shd w:val="clear" w:color="auto" w:fill="FFFFFF" w:themeFill="background1"/>
        <w:spacing w:before="0" w:beforeAutospacing="off" w:after="0" w:afterAutospacing="off"/>
        <w:jc w:val="both"/>
        <w:rPr>
          <w:rFonts w:ascii="Aptos" w:hAnsi="Aptos" w:eastAsia="Aptos" w:cs="" w:asciiTheme="minorAscii" w:hAnsiTheme="minorAscii" w:eastAsiaTheme="minorAscii" w:cstheme="minorBidi"/>
          <w:b w:val="0"/>
          <w:bCs w:val="0"/>
          <w:noProof w:val="0"/>
          <w:color w:val="auto"/>
          <w:sz w:val="24"/>
          <w:szCs w:val="24"/>
          <w:lang w:val="en-US" w:eastAsia="en-US" w:bidi="ar-SA"/>
        </w:rPr>
      </w:pPr>
    </w:p>
    <w:p w:rsidR="4AB98C69" w:rsidP="6A165163" w:rsidRDefault="4AB98C69" w14:paraId="10A75936" w14:textId="2082BE49">
      <w:pPr>
        <w:pStyle w:val="Normal"/>
        <w:jc w:val="both"/>
        <w:rPr>
          <w:b w:val="0"/>
          <w:bCs w:val="0"/>
          <w:lang w:val="en-US"/>
        </w:rPr>
      </w:pPr>
      <w:r w:rsidRPr="6A165163" w:rsidR="4AB98C69">
        <w:rPr>
          <w:b w:val="0"/>
          <w:bCs w:val="0"/>
          <w:lang w:val="en-US"/>
        </w:rPr>
        <w:t>6- Resolução de casos e objetivo central do projeto:</w:t>
      </w:r>
    </w:p>
    <w:p w:rsidR="4AB98C69" w:rsidP="6A165163" w:rsidRDefault="4AB98C69" w14:paraId="71FF2B39" w14:textId="76906E5F">
      <w:pPr>
        <w:pStyle w:val="Normal"/>
        <w:jc w:val="both"/>
      </w:pPr>
      <w:r w:rsidRPr="6A165163" w:rsidR="4AB98C69">
        <w:rPr>
          <w:b w:val="0"/>
          <w:bCs w:val="0"/>
          <w:lang w:val="en-US"/>
        </w:rPr>
        <w:t>Com esse apoio, equipes de postos e unidades de saúde trabalham juntos com a equipe do TelessaúdeRS para estabelecer o diagnóstico e o tratamento. Assim os pacientes têm seu problema resolvido no seu próprio município de residência, de maneira rápida e sem precisar se deslocar.</w:t>
      </w:r>
    </w:p>
    <w:p xmlns:wp14="http://schemas.microsoft.com/office/word/2010/wordml" w:rsidP="6ADD42E9" wp14:paraId="66C94424" wp14:textId="4AA72D95">
      <w:pPr>
        <w:pStyle w:val="Normal"/>
        <w:jc w:val="both"/>
        <w:rPr>
          <w:b w:val="1"/>
          <w:bCs w:val="1"/>
        </w:rPr>
      </w:pPr>
      <w:r w:rsidRPr="6A165163" w:rsidR="6F90CAE8">
        <w:rPr>
          <w:b w:val="1"/>
          <w:bCs w:val="1"/>
        </w:rPr>
        <w:t xml:space="preserve">Teleducação: </w:t>
      </w:r>
    </w:p>
    <w:p xmlns:wp14="http://schemas.microsoft.com/office/word/2010/wordml" w:rsidP="6ADD42E9" wp14:paraId="4F1F5226" wp14:textId="74C6B760">
      <w:pPr>
        <w:pStyle w:val="Normal"/>
        <w:jc w:val="both"/>
      </w:pPr>
      <w:r w:rsidR="6F90CAE8">
        <w:rPr/>
        <w:t>A Teleducação aplica os princípios da Telessaúde à capacitação e educação permanente de profissionais de saúde via plataformas online Telessaúde</w:t>
      </w:r>
      <w:r w:rsidR="6F90CAE8">
        <w:rPr/>
        <w:t xml:space="preserve">. É uma </w:t>
      </w:r>
      <w:r w:rsidR="711FE586">
        <w:rPr/>
        <w:t>impor</w:t>
      </w:r>
      <w:r w:rsidR="711FE586">
        <w:rPr/>
        <w:t xml:space="preserve">tante </w:t>
      </w:r>
      <w:r w:rsidR="6F90CAE8">
        <w:rPr/>
        <w:t>ferramenta</w:t>
      </w:r>
      <w:r w:rsidR="6F90CAE8">
        <w:rPr/>
        <w:t xml:space="preserve"> para manter as equipes </w:t>
      </w:r>
      <w:r w:rsidR="6F90CAE8">
        <w:rPr/>
        <w:t xml:space="preserve">do </w:t>
      </w:r>
      <w:r w:rsidR="6F90CAE8">
        <w:rPr/>
        <w:t>município</w:t>
      </w:r>
      <w:r w:rsidR="6F90CAE8">
        <w:rPr/>
        <w:t xml:space="preserve"> atualizadas e preparadas para os desafios da saúde pública. </w:t>
      </w:r>
    </w:p>
    <w:p xmlns:wp14="http://schemas.microsoft.com/office/word/2010/wordml" w:rsidP="6ADD42E9" wp14:paraId="46BD599E" wp14:textId="04CDAD1C">
      <w:pPr>
        <w:pStyle w:val="Normal"/>
        <w:jc w:val="both"/>
      </w:pPr>
      <w:r w:rsidR="6F90CAE8">
        <w:rPr/>
        <w:t>Exemplo: A Secretaria Municipal de Saúde</w:t>
      </w:r>
      <w:r w:rsidR="443F2480">
        <w:rPr/>
        <w:t xml:space="preserve"> </w:t>
      </w:r>
      <w:r w:rsidR="6F90CAE8">
        <w:rPr/>
        <w:t xml:space="preserve">precisa capacitar todos os Agentes Comunitários de Saúde (ACS) sobre as novas diretrizes de combate à dengue. Em vez de reunir todos os ACS em um local físico, gerando custos de deslocamento e afastando-os do trabalho por dias, a teleducação permite a realização de cursos online, webinars e seminários virtuais. Os ACS podem assistir às aulas, tirar dúvidas com os professores em tempo real ou assistir a conteúdos gravados, tudo de seus próprios locais de trabalho ou residências. </w:t>
      </w:r>
    </w:p>
    <w:p xmlns:wp14="http://schemas.microsoft.com/office/word/2010/wordml" w:rsidP="6ADD42E9" wp14:paraId="687D39E9" wp14:textId="32FB3BD8">
      <w:pPr>
        <w:pStyle w:val="Normal"/>
        <w:jc w:val="both"/>
      </w:pPr>
      <w:r w:rsidR="6F90CAE8">
        <w:rPr/>
        <w:t xml:space="preserve">Isso elimina barreiras geográficas e de custo para o treinamento, garantindo que toda a equipe de saúde do seu município esteja sempre capacitada, sem comprometer a continuidade dos serviços à população. </w:t>
      </w:r>
    </w:p>
    <w:p w:rsidR="6BFFED0E" w:rsidP="6A165163" w:rsidRDefault="6BFFED0E" w14:paraId="299B3181" w14:textId="5BE6E005">
      <w:pPr>
        <w:jc w:val="both"/>
      </w:pPr>
      <w:r w:rsidR="6BFFED0E">
        <w:drawing>
          <wp:inline wp14:editId="716C62C6" wp14:anchorId="471ED874">
            <wp:extent cx="5724524" cy="2095500"/>
            <wp:effectExtent l="0" t="0" r="0" b="0"/>
            <wp:docPr id="1140520267" name="" title=""/>
            <wp:cNvGraphicFramePr>
              <a:graphicFrameLocks noChangeAspect="1"/>
            </wp:cNvGraphicFramePr>
            <a:graphic>
              <a:graphicData uri="http://schemas.openxmlformats.org/drawingml/2006/picture">
                <pic:pic>
                  <pic:nvPicPr>
                    <pic:cNvPr id="0" name=""/>
                    <pic:cNvPicPr/>
                  </pic:nvPicPr>
                  <pic:blipFill>
                    <a:blip r:embed="Rc0551541ed85453a">
                      <a:extLst>
                        <a:ext xmlns:a="http://schemas.openxmlformats.org/drawingml/2006/main" uri="{28A0092B-C50C-407E-A947-70E740481C1C}">
                          <a14:useLocalDpi val="0"/>
                        </a:ext>
                      </a:extLst>
                    </a:blip>
                    <a:stretch>
                      <a:fillRect/>
                    </a:stretch>
                  </pic:blipFill>
                  <pic:spPr>
                    <a:xfrm>
                      <a:off x="0" y="0"/>
                      <a:ext cx="5724524" cy="2095500"/>
                    </a:xfrm>
                    <a:prstGeom prst="rect">
                      <a:avLst/>
                    </a:prstGeom>
                  </pic:spPr>
                </pic:pic>
              </a:graphicData>
            </a:graphic>
          </wp:inline>
        </w:drawing>
      </w:r>
    </w:p>
    <w:p xmlns:wp14="http://schemas.microsoft.com/office/word/2010/wordml" w:rsidP="6ADD42E9" wp14:paraId="46F71694" wp14:textId="71C28F33">
      <w:pPr>
        <w:pStyle w:val="Normal"/>
        <w:jc w:val="both"/>
        <w:rPr>
          <w:b w:val="1"/>
          <w:bCs w:val="1"/>
        </w:rPr>
      </w:pPr>
      <w:r w:rsidRPr="6A165163" w:rsidR="340AEA09">
        <w:rPr>
          <w:b w:val="1"/>
          <w:bCs w:val="1"/>
          <w:lang w:val="en-US"/>
        </w:rPr>
        <w:t>Teleconsultoria</w:t>
      </w:r>
      <w:r w:rsidRPr="6A165163" w:rsidR="340AEA09">
        <w:rPr>
          <w:b w:val="1"/>
          <w:bCs w:val="1"/>
          <w:lang w:val="en-US"/>
        </w:rPr>
        <w:t xml:space="preserve">: </w:t>
      </w:r>
      <w:r w:rsidRPr="6A165163" w:rsidR="3151D497">
        <w:rPr>
          <w:lang w:val="en-US"/>
        </w:rPr>
        <w:t>https://telessaude.ufsc.br/teleconsultoria/</w:t>
      </w:r>
    </w:p>
    <w:p w:rsidR="57C403F9" w:rsidP="556462DB" w:rsidRDefault="57C403F9" w14:paraId="2E8FA021" w14:textId="39D4C0B1">
      <w:pPr>
        <w:pStyle w:val="Normal"/>
        <w:jc w:val="both"/>
      </w:pPr>
      <w:r w:rsidR="57C403F9">
        <w:rPr/>
        <w:t>O serviço de Teleconsultoria permite que profissionais de saúde tirem suas dúvidas e aprimo</w:t>
      </w:r>
      <w:r w:rsidR="57C403F9">
        <w:rPr/>
        <w:t>rem sua conduta clínica, tudo de forma remota</w:t>
      </w:r>
      <w:r w:rsidR="57C403F9">
        <w:rPr/>
        <w:t xml:space="preserve">. Durante o </w:t>
      </w:r>
      <w:r w:rsidR="57C403F9">
        <w:rPr/>
        <w:t>atendimento</w:t>
      </w:r>
      <w:r w:rsidR="57C403F9">
        <w:rPr/>
        <w:t xml:space="preserve">, o profissional da APS pode ter dúvidas sobre </w:t>
      </w:r>
      <w:r w:rsidR="57C403F9">
        <w:rPr/>
        <w:t>a conduta a realiz</w:t>
      </w:r>
      <w:r w:rsidR="51132D8C">
        <w:rPr/>
        <w:t>ar. Por meio de uma</w:t>
      </w:r>
      <w:r w:rsidR="57C403F9">
        <w:rPr/>
        <w:t xml:space="preserve"> plataforma </w:t>
      </w:r>
      <w:r w:rsidR="5C1D73C1">
        <w:rPr/>
        <w:t xml:space="preserve">de telessaúde, para os casos assíncronos, </w:t>
      </w:r>
      <w:r w:rsidR="57C403F9">
        <w:rPr/>
        <w:t>o profissional descreve sua dúvida, que é encaminhada a um especialista da área. Esse profissional responde</w:t>
      </w:r>
      <w:r w:rsidR="161A1547">
        <w:rPr/>
        <w:t xml:space="preserve">, de acordo com o prazo pactuado, </w:t>
      </w:r>
      <w:r w:rsidR="57C403F9">
        <w:rPr/>
        <w:t>indicando, com base nas melhores evidências científicas, como deve ser o manejo do caso na APS e se é necessário encaminha</w:t>
      </w:r>
      <w:r w:rsidR="5D713EBB">
        <w:rPr/>
        <w:t xml:space="preserve">r o usuário </w:t>
      </w:r>
      <w:r w:rsidR="57C403F9">
        <w:rPr/>
        <w:t xml:space="preserve">à atenção especializada. </w:t>
      </w:r>
    </w:p>
    <w:p w:rsidR="57C403F9" w:rsidP="556462DB" w:rsidRDefault="57C403F9" w14:paraId="0F4DA6F5" w14:textId="5D831A3F">
      <w:pPr>
        <w:pStyle w:val="Normal"/>
        <w:jc w:val="both"/>
      </w:pPr>
      <w:r w:rsidR="57C403F9">
        <w:rPr/>
        <w:t xml:space="preserve">Muitos municípios </w:t>
      </w:r>
      <w:r w:rsidR="44E2FF91">
        <w:rPr/>
        <w:t>colocam</w:t>
      </w:r>
      <w:r w:rsidR="57C403F9">
        <w:rPr/>
        <w:t xml:space="preserve"> as teleconsultorias como etapa obrigatória para encaminhamento à atenção especializada. </w:t>
      </w:r>
      <w:r w:rsidR="57F51993">
        <w:rPr/>
        <w:t>Isso permite que e</w:t>
      </w:r>
      <w:r w:rsidR="57C403F9">
        <w:rPr/>
        <w:t xml:space="preserve">specialistas </w:t>
      </w:r>
      <w:r w:rsidR="57C403F9">
        <w:rPr/>
        <w:t>analis</w:t>
      </w:r>
      <w:r w:rsidR="4D5127D7">
        <w:rPr/>
        <w:t>e</w:t>
      </w:r>
      <w:r w:rsidR="57C403F9">
        <w:rPr/>
        <w:t xml:space="preserve">m os casos antes dos encaminhamentos e conseguem indicar aos médicos </w:t>
      </w:r>
      <w:r w:rsidR="29CAE4EE">
        <w:rPr/>
        <w:t>d</w:t>
      </w:r>
      <w:r w:rsidR="57C403F9">
        <w:rPr/>
        <w:t>a APS quais</w:t>
      </w:r>
      <w:r w:rsidR="47E64C58">
        <w:rPr/>
        <w:t xml:space="preserve"> casos</w:t>
      </w:r>
      <w:r w:rsidR="57C403F9">
        <w:rPr/>
        <w:t xml:space="preserve"> não precisam de encaminhamento e podem ser resolvidos na atenção primária. Com isso aumenta-se a resolubilidade da APS, </w:t>
      </w:r>
      <w:r w:rsidR="1A4FB1CC">
        <w:rPr/>
        <w:t>reduz</w:t>
      </w:r>
      <w:r w:rsidR="57C403F9">
        <w:rPr/>
        <w:t xml:space="preserve"> os encaminhamentos desnecessários e, mesmo quando o encaminhamento é necessário, ele é </w:t>
      </w:r>
      <w:r w:rsidR="57C403F9">
        <w:rPr/>
        <w:t>qualificado</w:t>
      </w:r>
      <w:r w:rsidR="052E798D">
        <w:rPr/>
        <w:t xml:space="preserve">, pois, por </w:t>
      </w:r>
      <w:r w:rsidR="57C403F9">
        <w:rPr/>
        <w:t>exemplo, os exames</w:t>
      </w:r>
      <w:r w:rsidR="57C403F9">
        <w:rPr/>
        <w:t xml:space="preserve"> necessários já podem ser solicitados, </w:t>
      </w:r>
      <w:r w:rsidR="5EE01F75">
        <w:rPr/>
        <w:t xml:space="preserve">o usuário vai “pronto”, </w:t>
      </w:r>
      <w:r w:rsidR="57C403F9">
        <w:rPr/>
        <w:t>otimizando-se a primeira consulta na atenção especializada</w:t>
      </w:r>
      <w:r w:rsidR="7939F424">
        <w:rPr/>
        <w:t>.</w:t>
      </w:r>
    </w:p>
    <w:p w:rsidR="7939F424" w:rsidP="556462DB" w:rsidRDefault="7939F424" w14:paraId="6BB45F2D" w14:textId="5075D376">
      <w:pPr>
        <w:pStyle w:val="Normal"/>
        <w:suppressLineNumbers w:val="0"/>
        <w:bidi w:val="0"/>
        <w:spacing w:before="0" w:beforeAutospacing="off" w:after="160" w:afterAutospacing="off" w:line="279" w:lineRule="auto"/>
        <w:ind w:left="0" w:right="0"/>
        <w:jc w:val="both"/>
      </w:pPr>
      <w:r w:rsidR="7939F424">
        <w:rPr/>
        <w:t xml:space="preserve">Com a teleconsultoria </w:t>
      </w:r>
      <w:r w:rsidR="57C403F9">
        <w:rPr/>
        <w:t xml:space="preserve">prévia ao encaminhamento de pacientes para especialidades ou outros níveis de atenção, </w:t>
      </w:r>
      <w:r w:rsidR="130D2056">
        <w:rPr/>
        <w:t xml:space="preserve">a APS pode </w:t>
      </w:r>
      <w:r w:rsidR="57C403F9">
        <w:rPr/>
        <w:t>organizar</w:t>
      </w:r>
      <w:r w:rsidR="0E5306CA">
        <w:rPr/>
        <w:t xml:space="preserve"> melhor</w:t>
      </w:r>
      <w:r w:rsidR="57C403F9">
        <w:rPr/>
        <w:t xml:space="preserve"> as filas de espera e aumentar a resolubilidade</w:t>
      </w:r>
      <w:r w:rsidR="57C403F9">
        <w:rPr/>
        <w:t xml:space="preserve">. A partir disso, </w:t>
      </w:r>
      <w:r w:rsidR="5C5EBC5F">
        <w:rPr/>
        <w:t>é possível</w:t>
      </w:r>
      <w:r w:rsidR="57C403F9">
        <w:rPr/>
        <w:t xml:space="preserve"> redu</w:t>
      </w:r>
      <w:r w:rsidR="4C8F34EE">
        <w:rPr/>
        <w:t>zir</w:t>
      </w:r>
      <w:r w:rsidR="57C403F9">
        <w:rPr/>
        <w:t xml:space="preserve"> custos</w:t>
      </w:r>
      <w:r w:rsidR="1AF398C3">
        <w:rPr/>
        <w:t>,</w:t>
      </w:r>
      <w:r w:rsidR="57C403F9">
        <w:rPr/>
        <w:t xml:space="preserve"> maior satisfação </w:t>
      </w:r>
      <w:r w:rsidR="21DC5B0F">
        <w:rPr/>
        <w:t>dos</w:t>
      </w:r>
      <w:r w:rsidR="57C403F9">
        <w:rPr/>
        <w:t xml:space="preserve"> usuários </w:t>
      </w:r>
      <w:r w:rsidR="57C403F9">
        <w:rPr/>
        <w:t>e profissionais envolvidos no processo.</w:t>
      </w:r>
    </w:p>
    <w:p w:rsidR="3DB2777C" w:rsidP="556462DB" w:rsidRDefault="3DB2777C" w14:paraId="72AD17E7" w14:textId="6F6353C9">
      <w:pPr>
        <w:pStyle w:val="Normal"/>
        <w:suppressLineNumbers w:val="0"/>
        <w:bidi w:val="0"/>
        <w:spacing w:before="0" w:beforeAutospacing="off" w:after="160" w:afterAutospacing="off" w:line="279" w:lineRule="auto"/>
        <w:ind w:left="0" w:right="0"/>
        <w:jc w:val="both"/>
      </w:pPr>
      <w:r w:rsidR="3DB2777C">
        <w:rPr/>
        <w:t xml:space="preserve">A Figura X mostra os </w:t>
      </w:r>
      <w:r w:rsidR="61C3ADCD">
        <w:rPr/>
        <w:t xml:space="preserve">dados de Teleconsultoria do Estado de Santa Catarina </w:t>
      </w:r>
      <w:r w:rsidR="61C3ADCD">
        <w:rPr/>
        <w:t>solicitados ao Núcleo de Telessaúde da Universidade Federal de Santa Catarina (UFSC), no</w:t>
      </w:r>
      <w:r w:rsidR="59BE49BD">
        <w:rPr/>
        <w:t xml:space="preserve"> período de 2019 a 2024</w:t>
      </w:r>
      <w:r w:rsidR="2EDA8C48">
        <w:rPr/>
        <w:t>.</w:t>
      </w:r>
    </w:p>
    <w:p w:rsidR="3DB2777C" w:rsidP="6A165163" w:rsidRDefault="3DB2777C" w14:paraId="4AFBD18D" w14:textId="560064E2">
      <w:pPr>
        <w:pStyle w:val="Normal"/>
        <w:suppressLineNumbers w:val="0"/>
        <w:bidi w:val="0"/>
        <w:spacing w:before="0" w:beforeAutospacing="off" w:after="160" w:afterAutospacing="off" w:line="279" w:lineRule="auto"/>
        <w:ind w:left="0" w:right="0"/>
        <w:jc w:val="both"/>
      </w:pPr>
      <w:r w:rsidR="3DB2777C">
        <w:drawing>
          <wp:inline wp14:editId="34844122" wp14:anchorId="38928950">
            <wp:extent cx="5724524" cy="2676552"/>
            <wp:effectExtent l="0" t="0" r="0" b="0"/>
            <wp:docPr id="1254932350" name="" title=""/>
            <wp:cNvGraphicFramePr>
              <a:graphicFrameLocks noChangeAspect="1"/>
            </wp:cNvGraphicFramePr>
            <a:graphic>
              <a:graphicData uri="http://schemas.openxmlformats.org/drawingml/2006/picture">
                <pic:pic>
                  <pic:nvPicPr>
                    <pic:cNvPr id="0" name=""/>
                    <pic:cNvPicPr/>
                  </pic:nvPicPr>
                  <pic:blipFill>
                    <a:blip r:embed="R04a381a063f74ef8">
                      <a:extLst xmlns:a="http://schemas.openxmlformats.org/drawingml/2006/main">
                        <a:ext xmlns:a="http://schemas.openxmlformats.org/drawingml/2006/main" uri="{28A0092B-C50C-407E-A947-70E740481C1C}">
                          <a14:useLocalDpi xmlns:a14="http://schemas.microsoft.com/office/drawing/2010/main" val="0"/>
                        </a:ext>
                      </a:extLst>
                    </a:blip>
                    <a:srcRect l="0" t="0" r="0" b="8169"/>
                    <a:stretch>
                      <a:fillRect/>
                    </a:stretch>
                  </pic:blipFill>
                  <pic:spPr>
                    <a:xfrm rot="0" flipH="0" flipV="0">
                      <a:off x="0" y="0"/>
                      <a:ext cx="5724524" cy="2676552"/>
                    </a:xfrm>
                    <a:prstGeom prst="rect">
                      <a:avLst/>
                    </a:prstGeom>
                  </pic:spPr>
                </pic:pic>
              </a:graphicData>
            </a:graphic>
          </wp:inline>
        </w:drawing>
      </w:r>
      <w:r w:rsidR="54430391">
        <w:rPr/>
        <w:t>Fonte: https://telessaude.ufsc.br/teleconsultoria/</w:t>
      </w:r>
    </w:p>
    <w:p w:rsidR="556462DB" w:rsidP="6A165163" w:rsidRDefault="556462DB" w14:paraId="1D91D122" w14:textId="39797C96">
      <w:pPr>
        <w:jc w:val="both"/>
      </w:pPr>
      <w:r w:rsidR="33C43B91">
        <w:drawing>
          <wp:inline wp14:editId="5BFF3C51" wp14:anchorId="0B612962">
            <wp:extent cx="5724524" cy="2609850"/>
            <wp:effectExtent l="0" t="0" r="0" b="0"/>
            <wp:docPr id="448314621" name="" title=""/>
            <wp:cNvGraphicFramePr>
              <a:graphicFrameLocks noChangeAspect="1"/>
            </wp:cNvGraphicFramePr>
            <a:graphic>
              <a:graphicData uri="http://schemas.openxmlformats.org/drawingml/2006/picture">
                <pic:pic>
                  <pic:nvPicPr>
                    <pic:cNvPr id="0" name=""/>
                    <pic:cNvPicPr/>
                  </pic:nvPicPr>
                  <pic:blipFill>
                    <a:blip r:embed="R89beb945ad374651">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r w:rsidR="33C43B91">
        <w:rPr/>
        <w:t>Fonte: UFG, 2023</w:t>
      </w:r>
    </w:p>
    <w:p xmlns:wp14="http://schemas.microsoft.com/office/word/2010/wordml" w:rsidP="6ADD42E9" wp14:paraId="3718BEBF" wp14:textId="1114D04F">
      <w:pPr>
        <w:pStyle w:val="Normal"/>
        <w:jc w:val="both"/>
      </w:pPr>
    </w:p>
    <w:p xmlns:wp14="http://schemas.microsoft.com/office/word/2010/wordml" w:rsidP="6A165163" wp14:paraId="23DD813F" wp14:textId="4760E6CE">
      <w:pPr>
        <w:pStyle w:val="Normal"/>
        <w:jc w:val="both"/>
        <w:rPr>
          <w:rFonts w:ascii="Aptos" w:hAnsi="Aptos" w:eastAsia="Aptos" w:cs="Aptos"/>
          <w:noProof w:val="0"/>
          <w:sz w:val="24"/>
          <w:szCs w:val="24"/>
          <w:lang w:val="pt-BR"/>
        </w:rPr>
      </w:pPr>
      <w:r w:rsidR="2A89B7B3">
        <w:rPr/>
        <w:t xml:space="preserve">Para mais informações sobre os diferentes núcleos de Telessaúde acesse </w:t>
      </w:r>
      <w:hyperlink r:id="Rf09fd80f0f9d4cde">
        <w:r w:rsidRPr="6A165163" w:rsidR="2A89B7B3">
          <w:rPr>
            <w:rStyle w:val="Hyperlink"/>
            <w:rFonts w:ascii="Aptos" w:hAnsi="Aptos" w:eastAsia="Aptos" w:cs="Aptos"/>
            <w:noProof w:val="0"/>
            <w:sz w:val="24"/>
            <w:szCs w:val="24"/>
            <w:lang w:val="pt-BR"/>
          </w:rPr>
          <w:t>Núcleos do Programa Telessaúde Brasil Redes – BVS Atenção Primária em Saúde</w:t>
        </w:r>
      </w:hyperlink>
    </w:p>
    <w:p xmlns:wp14="http://schemas.microsoft.com/office/word/2010/wordml" w:rsidP="6ADD42E9" wp14:paraId="57E124F7" wp14:textId="197C6A28">
      <w:pPr>
        <w:pStyle w:val="Normal"/>
        <w:jc w:val="both"/>
      </w:pPr>
      <w:r w:rsidR="42886223">
        <w:rPr/>
        <w:t xml:space="preserve">Também estão disponíveis no </w:t>
      </w:r>
      <w:r w:rsidRPr="6A165163" w:rsidR="42886223">
        <w:rPr>
          <w:i w:val="1"/>
          <w:iCs w:val="1"/>
        </w:rPr>
        <w:t>YouTube</w:t>
      </w:r>
      <w:r w:rsidR="42886223">
        <w:rPr/>
        <w:t xml:space="preserve"> </w:t>
      </w:r>
      <w:r w:rsidR="2A89B7B3">
        <w:rPr/>
        <w:t>vídeos sobre o Programa</w:t>
      </w:r>
      <w:r w:rsidR="446DC6E4">
        <w:rPr/>
        <w:t>:</w:t>
      </w:r>
    </w:p>
    <w:p xmlns:wp14="http://schemas.microsoft.com/office/word/2010/wordml" w:rsidP="6A165163" wp14:paraId="2017A2FC" wp14:textId="19200D5F">
      <w:pPr>
        <w:pStyle w:val="Normal"/>
        <w:jc w:val="both"/>
        <w:rPr>
          <w:rFonts w:ascii="Aptos" w:hAnsi="Aptos" w:eastAsia="Aptos" w:cs="Aptos"/>
          <w:noProof w:val="0"/>
          <w:sz w:val="24"/>
          <w:szCs w:val="24"/>
          <w:lang w:val="pt-BR"/>
        </w:rPr>
      </w:pPr>
      <w:r w:rsidR="2A89B7B3">
        <w:rPr/>
        <w:t>Programa Telessaúde Brasil Redes (SGTES)</w:t>
      </w:r>
      <w:r w:rsidR="16244467">
        <w:rPr/>
        <w:t xml:space="preserve"> </w:t>
      </w:r>
      <w:hyperlink r:id="R17688ba70622445d">
        <w:r w:rsidRPr="6A165163" w:rsidR="16244467">
          <w:rPr>
            <w:rStyle w:val="Hyperlink"/>
            <w:rFonts w:ascii="Aptos" w:hAnsi="Aptos" w:eastAsia="Aptos" w:cs="Aptos"/>
            <w:noProof w:val="0"/>
            <w:sz w:val="24"/>
            <w:szCs w:val="24"/>
            <w:lang w:val="pt-BR"/>
          </w:rPr>
          <w:t>Programa Telessaúde Brasil Redes</w:t>
        </w:r>
      </w:hyperlink>
    </w:p>
    <w:p xmlns:wp14="http://schemas.microsoft.com/office/word/2010/wordml" w:rsidP="6A165163" wp14:paraId="414030F1" wp14:textId="7C0D7B48">
      <w:pPr/>
      <w:r w:rsidR="6A165163">
        <w:drawing>
          <wp:anchor xmlns:wp14="http://schemas.microsoft.com/office/word/2010/wordprocessingDrawing" distT="0" distB="0" distL="114300" distR="114300" simplePos="0" relativeHeight="251658240" behindDoc="0" locked="0" layoutInCell="1" allowOverlap="1" wp14:editId="1A9E6D92" wp14:anchorId="3DA691F9">
            <wp:simplePos x="0" y="0"/>
            <wp:positionH relativeFrom="column">
              <wp:align>left</wp:align>
            </wp:positionH>
            <wp:positionV relativeFrom="paragraph">
              <wp:posOffset>0</wp:posOffset>
            </wp:positionV>
            <wp:extent cx="5553074" cy="3219450"/>
            <wp:effectExtent l="0" t="0" r="0" b="0"/>
            <wp:wrapSquare wrapText="bothSides"/>
            <wp:docPr id="2053176237" name="picture" title="Vídeo intitulado: Programa Telessaúde Brasil Redes">
              <a:hlinkClick r:id="Rd0d3aeb9ebe041dd"/>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c3fbb7ab54e1480c">
                      <a:extLst>
                        <a:ext xmlns:a="http://schemas.openxmlformats.org/drawingml/2006/main" uri="{28A0092B-C50C-407E-A947-70E740481C1C}">
                          <a14:useLocalDpi val="0"/>
                        </a:ext>
                        <a:ext uri="http://schemas.microsoft.com/office/word/2020/oembed">
                          <woe:oembed oEmbedUrl="https://www.youtube.com/watch?v=ZAcy76lku4Y"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6A165163" wp14:paraId="0EF5213E" wp14:textId="16739801">
      <w:pPr>
        <w:pStyle w:val="Normal"/>
        <w:jc w:val="both"/>
        <w:rPr>
          <w:rFonts w:ascii="Aptos" w:hAnsi="Aptos" w:eastAsia="Aptos" w:cs="Aptos"/>
          <w:noProof w:val="0"/>
          <w:sz w:val="24"/>
          <w:szCs w:val="24"/>
          <w:lang w:val="pt-BR"/>
        </w:rPr>
      </w:pPr>
    </w:p>
    <w:p xmlns:wp14="http://schemas.microsoft.com/office/word/2010/wordml" w:rsidP="6A165163" wp14:paraId="789845D1" wp14:textId="71DCD3B7">
      <w:pPr>
        <w:pStyle w:val="Normal"/>
        <w:jc w:val="both"/>
        <w:rPr>
          <w:rFonts w:ascii="Aptos" w:hAnsi="Aptos" w:eastAsia="Aptos" w:cs="Aptos"/>
          <w:noProof w:val="0"/>
          <w:sz w:val="24"/>
          <w:szCs w:val="24"/>
          <w:lang w:val="pt-BR"/>
        </w:rPr>
      </w:pPr>
      <w:r w:rsidR="2A89B7B3">
        <w:rPr/>
        <w:t>Telessaúde Brasil Redes (SAPS)</w:t>
      </w:r>
      <w:r w:rsidR="3CEEE693">
        <w:rPr/>
        <w:t xml:space="preserve"> </w:t>
      </w:r>
      <w:hyperlink r:id="Rfb61633ec0ba400a">
        <w:r w:rsidRPr="6A165163" w:rsidR="3CEEE693">
          <w:rPr>
            <w:rStyle w:val="Hyperlink"/>
            <w:rFonts w:ascii="Aptos" w:hAnsi="Aptos" w:eastAsia="Aptos" w:cs="Aptos"/>
            <w:noProof w:val="0"/>
            <w:sz w:val="24"/>
            <w:szCs w:val="24"/>
            <w:lang w:val="pt-BR"/>
          </w:rPr>
          <w:t>Telessaúde Brasil Redes</w:t>
        </w:r>
      </w:hyperlink>
    </w:p>
    <w:p xmlns:wp14="http://schemas.microsoft.com/office/word/2010/wordml" w:rsidP="6A165163" wp14:paraId="74A494FB" wp14:textId="01739209">
      <w:pPr/>
      <w:r w:rsidR="6A165163">
        <w:drawing>
          <wp:anchor xmlns:wp14="http://schemas.microsoft.com/office/word/2010/wordprocessingDrawing" distT="0" distB="0" distL="114300" distR="114300" simplePos="0" relativeHeight="251658240" behindDoc="0" locked="0" layoutInCell="1" allowOverlap="1" wp14:editId="0D2657BC" wp14:anchorId="2ECBB02E">
            <wp:simplePos x="0" y="0"/>
            <wp:positionH relativeFrom="column">
              <wp:align>left</wp:align>
            </wp:positionH>
            <wp:positionV relativeFrom="paragraph">
              <wp:posOffset>0</wp:posOffset>
            </wp:positionV>
            <wp:extent cx="5553074" cy="3219450"/>
            <wp:effectExtent l="0" t="0" r="0" b="0"/>
            <wp:wrapSquare wrapText="bothSides"/>
            <wp:docPr id="1750599522" name="picture" title="Vídeo intitulado: Telessaúde Brasil Redes">
              <a:hlinkClick r:id="Rdc968f332dc74ee6"/>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dfa888aea59f415d">
                      <a:extLst>
                        <a:ext xmlns:a="http://schemas.openxmlformats.org/drawingml/2006/main" uri="{28A0092B-C50C-407E-A947-70E740481C1C}">
                          <a14:useLocalDpi val="0"/>
                        </a:ext>
                        <a:ext uri="http://schemas.microsoft.com/office/word/2020/oembed">
                          <woe:oembed oEmbedUrl="https://www.youtube.com/watch?v=SBjp811Dg1I"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6A165163" wp14:paraId="30D98651" wp14:textId="52EF5B7E">
      <w:pPr>
        <w:pStyle w:val="Normal"/>
        <w:jc w:val="both"/>
        <w:rPr>
          <w:rFonts w:ascii="Aptos" w:hAnsi="Aptos" w:eastAsia="Aptos" w:cs="Aptos"/>
          <w:noProof w:val="0"/>
          <w:sz w:val="24"/>
          <w:szCs w:val="24"/>
          <w:lang w:val="pt-BR"/>
        </w:rPr>
      </w:pPr>
    </w:p>
    <w:p xmlns:wp14="http://schemas.microsoft.com/office/word/2010/wordml" w:rsidP="5C18A1DB" wp14:paraId="20C9385A" wp14:textId="4AB11707">
      <w:pPr>
        <w:pStyle w:val="Normal"/>
        <w:jc w:val="both"/>
        <w:rPr>
          <w:rFonts w:ascii="Aptos" w:hAnsi="Aptos" w:eastAsia="Aptos" w:cs="Aptos"/>
          <w:noProof w:val="0"/>
          <w:sz w:val="24"/>
          <w:szCs w:val="24"/>
          <w:lang w:val="pt-BR"/>
        </w:rPr>
      </w:pPr>
      <w:r w:rsidR="2A89B7B3">
        <w:rPr/>
        <w:t>Oferta Nacional de Telediagnóstico - Acre</w:t>
      </w:r>
      <w:r w:rsidR="247D344C">
        <w:rPr/>
        <w:t xml:space="preserve"> </w:t>
      </w:r>
      <w:hyperlink r:id="Rc99b5cf4d9094a27">
        <w:r w:rsidRPr="5C18A1DB" w:rsidR="247D344C">
          <w:rPr>
            <w:rStyle w:val="Hyperlink"/>
            <w:rFonts w:ascii="Aptos" w:hAnsi="Aptos" w:eastAsia="Aptos" w:cs="Aptos"/>
            <w:noProof w:val="0"/>
            <w:sz w:val="24"/>
            <w:szCs w:val="24"/>
            <w:lang w:val="pt-BR"/>
          </w:rPr>
          <w:t>Oferta Nacional de Telediagnóstico - Implantação no Acre</w:t>
        </w:r>
      </w:hyperlink>
    </w:p>
    <w:p xmlns:wp14="http://schemas.microsoft.com/office/word/2010/wordml" w:rsidP="5C18A1DB" wp14:paraId="2CB9618E" wp14:textId="1ED9E9F2">
      <w:pPr/>
      <w:r w:rsidR="5C18A1DB">
        <w:drawing>
          <wp:anchor xmlns:wp14="http://schemas.microsoft.com/office/word/2010/wordprocessingDrawing" distT="0" distB="0" distL="114300" distR="114300" simplePos="0" relativeHeight="251658240" behindDoc="0" locked="0" layoutInCell="1" allowOverlap="1" wp14:editId="7D20CD45" wp14:anchorId="1149F971">
            <wp:simplePos x="0" y="0"/>
            <wp:positionH relativeFrom="column">
              <wp:align>left</wp:align>
            </wp:positionH>
            <wp:positionV relativeFrom="paragraph">
              <wp:posOffset>0</wp:posOffset>
            </wp:positionV>
            <wp:extent cx="5553074" cy="3219450"/>
            <wp:effectExtent l="0" t="0" r="0" b="0"/>
            <wp:wrapSquare wrapText="bothSides"/>
            <wp:docPr id="427454314" name="picture" title="Vídeo intitulado: Oferta Nacional de Telediagnóstico - Implantação no Acre">
              <a:hlinkClick r:id="R8ad0e94bd4ac414d"/>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828a26d54e04515">
                      <a:extLst>
                        <a:ext xmlns:a="http://schemas.openxmlformats.org/drawingml/2006/main" uri="{28A0092B-C50C-407E-A947-70E740481C1C}">
                          <a14:useLocalDpi val="0"/>
                        </a:ext>
                        <a:ext uri="http://schemas.microsoft.com/office/word/2020/oembed">
                          <woe:oembed oEmbedUrl="https://www.youtube.com/watch?v=DmMSpZxRG6g"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5C18A1DB" wp14:paraId="3464B572" wp14:textId="6915F114">
      <w:pPr>
        <w:pStyle w:val="Normal"/>
        <w:jc w:val="both"/>
        <w:rPr>
          <w:rFonts w:ascii="Aptos" w:hAnsi="Aptos" w:eastAsia="Aptos" w:cs="Aptos"/>
          <w:noProof w:val="0"/>
          <w:sz w:val="24"/>
          <w:szCs w:val="24"/>
          <w:lang w:val="pt-BR"/>
        </w:rPr>
      </w:pPr>
    </w:p>
    <w:p xmlns:wp14="http://schemas.microsoft.com/office/word/2010/wordml" w:rsidP="5C18A1DB" wp14:paraId="3A0FF019" wp14:textId="49101BCC">
      <w:pPr>
        <w:pStyle w:val="Normal"/>
        <w:jc w:val="both"/>
        <w:rPr>
          <w:rFonts w:ascii="Aptos" w:hAnsi="Aptos" w:eastAsia="Aptos" w:cs="Aptos"/>
          <w:noProof w:val="0"/>
          <w:sz w:val="24"/>
          <w:szCs w:val="24"/>
          <w:lang w:val="pt-BR"/>
        </w:rPr>
      </w:pPr>
      <w:r w:rsidR="2A89B7B3">
        <w:rPr/>
        <w:t>Oferta Nacional de Telediagnóstico - Bahia</w:t>
      </w:r>
      <w:r w:rsidR="04C46BF7">
        <w:rPr/>
        <w:t xml:space="preserve"> </w:t>
      </w:r>
      <w:hyperlink r:id="R1a49a16e64ff4ba8">
        <w:r w:rsidRPr="5C18A1DB" w:rsidR="04C46BF7">
          <w:rPr>
            <w:rStyle w:val="Hyperlink"/>
            <w:rFonts w:ascii="Aptos" w:hAnsi="Aptos" w:eastAsia="Aptos" w:cs="Aptos"/>
            <w:noProof w:val="0"/>
            <w:sz w:val="24"/>
            <w:szCs w:val="24"/>
            <w:lang w:val="pt-BR"/>
          </w:rPr>
          <w:t>Telessaúde Bahia- Teledermatologia- 2019- RODTAG Produtora</w:t>
        </w:r>
      </w:hyperlink>
    </w:p>
    <w:p w:rsidR="2A89B7B3" w:rsidP="7E61A92F" w:rsidRDefault="2A89B7B3" w14:paraId="196B6112" w14:textId="14FA314B">
      <w:pPr>
        <w:pStyle w:val="Normal"/>
        <w:jc w:val="both"/>
        <w:rPr>
          <w:rFonts w:ascii="Aptos" w:hAnsi="Aptos" w:eastAsia="Aptos" w:cs="Aptos"/>
          <w:noProof w:val="0"/>
          <w:sz w:val="24"/>
          <w:szCs w:val="24"/>
          <w:lang w:val="pt-BR"/>
        </w:rPr>
      </w:pPr>
      <w:r w:rsidR="2A89B7B3">
        <w:rPr/>
        <w:t>Oferta Nacional de Telediagnóstico - Roraima</w:t>
      </w:r>
      <w:r w:rsidR="35098390">
        <w:rPr/>
        <w:t xml:space="preserve"> </w:t>
      </w:r>
      <w:hyperlink r:id="Rf344436e6601485d">
        <w:r w:rsidRPr="7E61A92F" w:rsidR="35098390">
          <w:rPr>
            <w:rStyle w:val="Hyperlink"/>
            <w:rFonts w:ascii="Aptos" w:hAnsi="Aptos" w:eastAsia="Aptos" w:cs="Aptos"/>
            <w:noProof w:val="0"/>
            <w:sz w:val="24"/>
            <w:szCs w:val="24"/>
            <w:lang w:val="pt-BR"/>
          </w:rPr>
          <w:t>Roraima Oferta Nacional de Telediagnóstico em ECG Out/2018</w:t>
        </w:r>
      </w:hyperlink>
    </w:p>
    <w:p w:rsidR="7E61A92F" w:rsidRDefault="7E61A92F" w14:paraId="0BA55D8D" w14:textId="686EC9BC">
      <w:r w:rsidR="7E61A92F">
        <w:drawing>
          <wp:anchor distT="0" distB="0" distL="114300" distR="114300" simplePos="0" relativeHeight="251658240" behindDoc="0" locked="0" layoutInCell="1" allowOverlap="1" wp14:editId="3BABF0C2" wp14:anchorId="14AAE682">
            <wp:simplePos x="0" y="0"/>
            <wp:positionH relativeFrom="column">
              <wp:align>left</wp:align>
            </wp:positionH>
            <wp:positionV relativeFrom="paragraph">
              <wp:posOffset>0</wp:posOffset>
            </wp:positionV>
            <wp:extent cx="5553074" cy="3219450"/>
            <wp:effectExtent l="0" t="0" r="0" b="0"/>
            <wp:wrapSquare wrapText="bothSides"/>
            <wp:docPr id="734586500" name="picture" title="Vídeo intitulado: Roraima Oferta Nacional de Telediagnóstico em ECG  Out/2018">
              <a:hlinkClick r:id="R0e482726f4ad4626"/>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7048b174fd814278">
                      <a:extLst>
                        <a:ext xmlns:a="http://schemas.openxmlformats.org/drawingml/2006/main" uri="{28A0092B-C50C-407E-A947-70E740481C1C}">
                          <a14:useLocalDpi val="0"/>
                        </a:ext>
                        <a:ext uri="http://schemas.microsoft.com/office/word/2020/oembed">
                          <woe:oembed oEmbedUrl="https://www.youtube.com/watch?v=TfQVFz-9a94"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3CA86440" w:rsidP="7E61A92F" w:rsidRDefault="3CA86440" w14:paraId="04727B68" w14:textId="3CFFACE6">
      <w:pPr>
        <w:pStyle w:val="Normal"/>
        <w:jc w:val="both"/>
        <w:rPr>
          <w:rFonts w:ascii="Aptos" w:hAnsi="Aptos" w:eastAsia="Aptos" w:cs="Aptos"/>
          <w:noProof w:val="0"/>
          <w:sz w:val="24"/>
          <w:szCs w:val="24"/>
          <w:lang w:val="pt-BR"/>
        </w:rPr>
      </w:pPr>
      <w:r w:rsidRPr="1BC2EC46" w:rsidR="5BB58030">
        <w:rPr>
          <w:rFonts w:ascii="Aptos" w:hAnsi="Aptos" w:eastAsia="Aptos" w:cs="Aptos"/>
          <w:noProof w:val="0"/>
          <w:sz w:val="24"/>
          <w:szCs w:val="24"/>
          <w:lang w:val="pt-BR"/>
        </w:rPr>
        <w:t xml:space="preserve">Acesse os </w:t>
      </w:r>
      <w:commentRangeStart w:id="1159830984"/>
      <w:r w:rsidRPr="1BC2EC46" w:rsidR="5BB58030">
        <w:rPr>
          <w:rFonts w:ascii="Aptos" w:hAnsi="Aptos" w:eastAsia="Aptos" w:cs="Aptos"/>
          <w:noProof w:val="0"/>
          <w:sz w:val="24"/>
          <w:szCs w:val="24"/>
          <w:lang w:val="pt-BR"/>
        </w:rPr>
        <w:t>canais de cada Núcleo de Telessaúde no YouTube</w:t>
      </w:r>
      <w:commentRangeEnd w:id="1159830984"/>
      <w:r>
        <w:rPr>
          <w:rStyle w:val="CommentReference"/>
        </w:rPr>
        <w:commentReference w:id="1159830984"/>
      </w:r>
      <w:r w:rsidRPr="1BC2EC46" w:rsidR="5BB58030">
        <w:rPr>
          <w:rFonts w:ascii="Aptos" w:hAnsi="Aptos" w:eastAsia="Aptos" w:cs="Aptos"/>
          <w:noProof w:val="0"/>
          <w:sz w:val="24"/>
          <w:szCs w:val="24"/>
          <w:lang w:val="pt-BR"/>
        </w:rPr>
        <w:t>:</w:t>
      </w:r>
    </w:p>
    <w:p w:rsidR="3CA86440" w:rsidP="7E61A92F" w:rsidRDefault="3CA86440" w14:paraId="2067A7D0" w14:textId="12A8C116">
      <w:pPr>
        <w:pStyle w:val="Normal"/>
        <w:jc w:val="both"/>
      </w:pPr>
      <w:r w:rsidRPr="7E61A92F" w:rsidR="3CA86440">
        <w:rPr>
          <w:rFonts w:ascii="Aptos" w:hAnsi="Aptos" w:eastAsia="Aptos" w:cs="Aptos"/>
          <w:noProof w:val="0"/>
          <w:sz w:val="24"/>
          <w:szCs w:val="24"/>
          <w:lang w:val="pt-BR"/>
        </w:rPr>
        <w:t>Acre</w:t>
      </w:r>
    </w:p>
    <w:p w:rsidR="3CA86440" w:rsidP="7E61A92F" w:rsidRDefault="3CA86440" w14:paraId="2BDFF597" w14:textId="3668453D">
      <w:pPr>
        <w:pStyle w:val="Normal"/>
        <w:jc w:val="both"/>
      </w:pPr>
      <w:r w:rsidRPr="7E61A92F" w:rsidR="3CA86440">
        <w:rPr>
          <w:rFonts w:ascii="Aptos" w:hAnsi="Aptos" w:eastAsia="Aptos" w:cs="Aptos"/>
          <w:noProof w:val="0"/>
          <w:sz w:val="24"/>
          <w:szCs w:val="24"/>
          <w:lang w:val="pt-BR"/>
        </w:rPr>
        <w:t>Amazonas</w:t>
      </w:r>
    </w:p>
    <w:p w:rsidR="3CA86440" w:rsidP="7E61A92F" w:rsidRDefault="3CA86440" w14:paraId="04F4099F" w14:textId="7968EAB4">
      <w:pPr>
        <w:pStyle w:val="Normal"/>
        <w:jc w:val="both"/>
      </w:pPr>
      <w:r w:rsidRPr="7E61A92F" w:rsidR="3CA86440">
        <w:rPr>
          <w:rFonts w:ascii="Aptos" w:hAnsi="Aptos" w:eastAsia="Aptos" w:cs="Aptos"/>
          <w:noProof w:val="0"/>
          <w:sz w:val="24"/>
          <w:szCs w:val="24"/>
          <w:lang w:val="pt-BR"/>
        </w:rPr>
        <w:t>Bahia</w:t>
      </w:r>
    </w:p>
    <w:p w:rsidR="3CA86440" w:rsidP="7E61A92F" w:rsidRDefault="3CA86440" w14:paraId="73589437" w14:textId="62D06F7E">
      <w:pPr>
        <w:pStyle w:val="Normal"/>
        <w:jc w:val="both"/>
      </w:pPr>
      <w:r w:rsidRPr="7E61A92F" w:rsidR="3CA86440">
        <w:rPr>
          <w:rFonts w:ascii="Aptos" w:hAnsi="Aptos" w:eastAsia="Aptos" w:cs="Aptos"/>
          <w:noProof w:val="0"/>
          <w:sz w:val="24"/>
          <w:szCs w:val="24"/>
          <w:lang w:val="pt-BR"/>
        </w:rPr>
        <w:t>Ceará</w:t>
      </w:r>
    </w:p>
    <w:p w:rsidR="3CA86440" w:rsidP="7E61A92F" w:rsidRDefault="3CA86440" w14:paraId="00E67B66" w14:textId="372D03B2">
      <w:pPr>
        <w:pStyle w:val="Normal"/>
        <w:jc w:val="both"/>
      </w:pPr>
      <w:r w:rsidRPr="7E61A92F" w:rsidR="3CA86440">
        <w:rPr>
          <w:rFonts w:ascii="Aptos" w:hAnsi="Aptos" w:eastAsia="Aptos" w:cs="Aptos"/>
          <w:noProof w:val="0"/>
          <w:sz w:val="24"/>
          <w:szCs w:val="24"/>
          <w:lang w:val="pt-BR"/>
        </w:rPr>
        <w:t>Espírito Santo</w:t>
      </w:r>
    </w:p>
    <w:p w:rsidR="3CA86440" w:rsidP="7E61A92F" w:rsidRDefault="3CA86440" w14:paraId="2CA365F6" w14:textId="0C822730">
      <w:pPr>
        <w:pStyle w:val="Normal"/>
        <w:jc w:val="both"/>
      </w:pPr>
      <w:r w:rsidRPr="7E61A92F" w:rsidR="3CA86440">
        <w:rPr>
          <w:rFonts w:ascii="Aptos" w:hAnsi="Aptos" w:eastAsia="Aptos" w:cs="Aptos"/>
          <w:noProof w:val="0"/>
          <w:sz w:val="24"/>
          <w:szCs w:val="24"/>
          <w:lang w:val="pt-BR"/>
        </w:rPr>
        <w:t>Goiás</w:t>
      </w:r>
    </w:p>
    <w:p w:rsidR="3CA86440" w:rsidP="7E61A92F" w:rsidRDefault="3CA86440" w14:paraId="35BDBDBD" w14:textId="47F08405">
      <w:pPr>
        <w:pStyle w:val="Normal"/>
        <w:jc w:val="both"/>
      </w:pPr>
      <w:r w:rsidRPr="7E61A92F" w:rsidR="3CA86440">
        <w:rPr>
          <w:rFonts w:ascii="Aptos" w:hAnsi="Aptos" w:eastAsia="Aptos" w:cs="Aptos"/>
          <w:noProof w:val="0"/>
          <w:sz w:val="24"/>
          <w:szCs w:val="24"/>
          <w:lang w:val="pt-BR"/>
        </w:rPr>
        <w:t>Mato Grosso</w:t>
      </w:r>
    </w:p>
    <w:p w:rsidR="3CA86440" w:rsidP="7E61A92F" w:rsidRDefault="3CA86440" w14:paraId="2CDA7EC6" w14:textId="3AC22421">
      <w:pPr>
        <w:pStyle w:val="Normal"/>
        <w:jc w:val="both"/>
      </w:pPr>
      <w:r w:rsidRPr="7E61A92F" w:rsidR="3CA86440">
        <w:rPr>
          <w:rFonts w:ascii="Aptos" w:hAnsi="Aptos" w:eastAsia="Aptos" w:cs="Aptos"/>
          <w:noProof w:val="0"/>
          <w:sz w:val="24"/>
          <w:szCs w:val="24"/>
          <w:lang w:val="pt-BR"/>
        </w:rPr>
        <w:t>Mato Grosso do Sul</w:t>
      </w:r>
    </w:p>
    <w:p w:rsidR="3CA86440" w:rsidP="7E61A92F" w:rsidRDefault="3CA86440" w14:paraId="298FB9D2" w14:textId="7887A7EE">
      <w:pPr>
        <w:pStyle w:val="Normal"/>
        <w:jc w:val="both"/>
      </w:pPr>
      <w:r w:rsidRPr="1BC2EC46" w:rsidR="5BB58030">
        <w:rPr>
          <w:rFonts w:ascii="Aptos" w:hAnsi="Aptos" w:eastAsia="Aptos" w:cs="Aptos"/>
          <w:noProof w:val="0"/>
          <w:sz w:val="24"/>
          <w:szCs w:val="24"/>
          <w:lang w:val="pt-BR"/>
        </w:rPr>
        <w:t>Minas Gerais</w:t>
      </w:r>
    </w:p>
    <w:p w:rsidR="5BB58030" w:rsidP="1BC2EC46" w:rsidRDefault="5BB58030" w14:paraId="644093E6" w14:textId="10E74C76">
      <w:pPr>
        <w:pStyle w:val="Normal"/>
        <w:jc w:val="both"/>
        <w:rPr>
          <w:rFonts w:ascii="Aptos" w:hAnsi="Aptos" w:eastAsia="Aptos" w:cs="Aptos"/>
          <w:noProof w:val="0"/>
          <w:sz w:val="24"/>
          <w:szCs w:val="24"/>
          <w:lang w:val="pt-BR"/>
        </w:rPr>
      </w:pPr>
      <w:r w:rsidRPr="1BC2EC46" w:rsidR="5BB58030">
        <w:rPr>
          <w:rFonts w:ascii="Aptos" w:hAnsi="Aptos" w:eastAsia="Aptos" w:cs="Aptos"/>
          <w:noProof w:val="0"/>
          <w:sz w:val="24"/>
          <w:szCs w:val="24"/>
          <w:lang w:val="pt-BR"/>
        </w:rPr>
        <w:t>Pernambuco</w:t>
      </w:r>
    </w:p>
    <w:p w:rsidR="5BB58030" w:rsidP="1BC2EC46" w:rsidRDefault="5BB58030" w14:paraId="3635A620" w14:textId="349BECB1">
      <w:pPr>
        <w:pStyle w:val="Normal"/>
        <w:jc w:val="both"/>
      </w:pPr>
      <w:r w:rsidRPr="1BC2EC46" w:rsidR="5BB58030">
        <w:rPr>
          <w:rFonts w:ascii="Aptos" w:hAnsi="Aptos" w:eastAsia="Aptos" w:cs="Aptos"/>
          <w:noProof w:val="0"/>
          <w:sz w:val="24"/>
          <w:szCs w:val="24"/>
          <w:lang w:val="pt-BR"/>
        </w:rPr>
        <w:t>Rio de Janeiro</w:t>
      </w:r>
    </w:p>
    <w:p w:rsidR="5BB58030" w:rsidP="1BC2EC46" w:rsidRDefault="5BB58030" w14:paraId="13D47756" w14:textId="4AC8A1E1">
      <w:pPr>
        <w:pStyle w:val="Normal"/>
        <w:jc w:val="both"/>
      </w:pPr>
      <w:r w:rsidRPr="1BC2EC46" w:rsidR="5BB58030">
        <w:rPr>
          <w:rFonts w:ascii="Aptos" w:hAnsi="Aptos" w:eastAsia="Aptos" w:cs="Aptos"/>
          <w:noProof w:val="0"/>
          <w:sz w:val="24"/>
          <w:szCs w:val="24"/>
          <w:lang w:val="pt-BR"/>
        </w:rPr>
        <w:t>Rio Grande do Norte</w:t>
      </w:r>
    </w:p>
    <w:p w:rsidR="5BB58030" w:rsidP="1BC2EC46" w:rsidRDefault="5BB58030" w14:paraId="4E9A5AAA" w14:textId="69A98C87">
      <w:pPr>
        <w:pStyle w:val="Normal"/>
        <w:jc w:val="both"/>
      </w:pPr>
      <w:r w:rsidRPr="1BC2EC46" w:rsidR="5BB58030">
        <w:rPr>
          <w:rFonts w:ascii="Aptos" w:hAnsi="Aptos" w:eastAsia="Aptos" w:cs="Aptos"/>
          <w:noProof w:val="0"/>
          <w:sz w:val="24"/>
          <w:szCs w:val="24"/>
          <w:lang w:val="pt-BR"/>
        </w:rPr>
        <w:t>Rio Grande do Sul</w:t>
      </w:r>
    </w:p>
    <w:p w:rsidR="5BB58030" w:rsidP="1BC2EC46" w:rsidRDefault="5BB58030" w14:paraId="5FA8B0BF" w14:textId="564C84AD">
      <w:pPr>
        <w:pStyle w:val="Normal"/>
        <w:jc w:val="both"/>
      </w:pPr>
      <w:r w:rsidRPr="1BC2EC46" w:rsidR="5BB58030">
        <w:rPr>
          <w:rFonts w:ascii="Aptos" w:hAnsi="Aptos" w:eastAsia="Aptos" w:cs="Aptos"/>
          <w:noProof w:val="0"/>
          <w:sz w:val="24"/>
          <w:szCs w:val="24"/>
          <w:lang w:val="pt-BR"/>
        </w:rPr>
        <w:t>Roraima</w:t>
      </w:r>
    </w:p>
    <w:p w:rsidR="5BB58030" w:rsidP="1BC2EC46" w:rsidRDefault="5BB58030" w14:paraId="60D21AD8" w14:textId="223BA966">
      <w:pPr>
        <w:pStyle w:val="Normal"/>
        <w:jc w:val="both"/>
      </w:pPr>
      <w:r w:rsidRPr="1BC2EC46" w:rsidR="5BB58030">
        <w:rPr>
          <w:rFonts w:ascii="Aptos" w:hAnsi="Aptos" w:eastAsia="Aptos" w:cs="Aptos"/>
          <w:noProof w:val="0"/>
          <w:sz w:val="24"/>
          <w:szCs w:val="24"/>
          <w:lang w:val="pt-BR"/>
        </w:rPr>
        <w:t>Santa Catarina</w:t>
      </w:r>
    </w:p>
    <w:p w:rsidR="5BB58030" w:rsidP="1BC2EC46" w:rsidRDefault="5BB58030" w14:paraId="3066B690" w14:textId="490D98DC">
      <w:pPr>
        <w:pStyle w:val="Normal"/>
        <w:jc w:val="both"/>
      </w:pPr>
      <w:r w:rsidRPr="1BC2EC46" w:rsidR="5BB58030">
        <w:rPr>
          <w:rFonts w:ascii="Aptos" w:hAnsi="Aptos" w:eastAsia="Aptos" w:cs="Aptos"/>
          <w:noProof w:val="0"/>
          <w:sz w:val="24"/>
          <w:szCs w:val="24"/>
          <w:lang w:val="pt-BR"/>
        </w:rPr>
        <w:t>São Paulo (Unifesp)</w:t>
      </w:r>
    </w:p>
    <w:p w:rsidR="5BB58030" w:rsidP="1BC2EC46" w:rsidRDefault="5BB58030" w14:paraId="515F70BD" w14:textId="340D6E73">
      <w:pPr>
        <w:pStyle w:val="Normal"/>
        <w:jc w:val="both"/>
      </w:pPr>
      <w:r w:rsidRPr="1BC2EC46" w:rsidR="5BB58030">
        <w:rPr>
          <w:rFonts w:ascii="Aptos" w:hAnsi="Aptos" w:eastAsia="Aptos" w:cs="Aptos"/>
          <w:noProof w:val="0"/>
          <w:sz w:val="24"/>
          <w:szCs w:val="24"/>
          <w:lang w:val="pt-BR"/>
        </w:rPr>
        <w:t>Sergipe</w:t>
      </w:r>
    </w:p>
    <w:p w:rsidR="5BB58030" w:rsidP="1BC2EC46" w:rsidRDefault="5BB58030" w14:paraId="30C20969" w14:textId="06E9D952">
      <w:pPr>
        <w:pStyle w:val="Normal"/>
        <w:jc w:val="both"/>
      </w:pPr>
      <w:r w:rsidRPr="1BC2EC46" w:rsidR="5BB58030">
        <w:rPr>
          <w:rFonts w:ascii="Aptos" w:hAnsi="Aptos" w:eastAsia="Aptos" w:cs="Aptos"/>
          <w:noProof w:val="0"/>
          <w:sz w:val="24"/>
          <w:szCs w:val="24"/>
          <w:lang w:val="pt-BR"/>
        </w:rPr>
        <w:t>Tocantins</w:t>
      </w:r>
    </w:p>
    <w:p w:rsidR="1BC2EC46" w:rsidP="1BC2EC46" w:rsidRDefault="1BC2EC46" w14:paraId="57A23943" w14:textId="58FF50B1">
      <w:pPr>
        <w:pStyle w:val="Normal"/>
        <w:jc w:val="both"/>
        <w:rPr>
          <w:rFonts w:ascii="Aptos" w:hAnsi="Aptos" w:eastAsia="Aptos" w:cs="Aptos"/>
          <w:noProof w:val="0"/>
          <w:sz w:val="24"/>
          <w:szCs w:val="24"/>
          <w:lang w:val="pt-BR"/>
        </w:rPr>
      </w:pPr>
    </w:p>
    <w:p xmlns:wp14="http://schemas.microsoft.com/office/word/2010/wordml" w:rsidP="1BC2EC46" wp14:paraId="07EDE61B" wp14:textId="5B6FA421">
      <w:pPr>
        <w:pStyle w:val="Normal"/>
        <w:ind w:firstLine="0"/>
        <w:jc w:val="both"/>
        <w:rPr>
          <w:rFonts w:ascii="Aptos" w:hAnsi="Aptos" w:eastAsia="Aptos" w:cs="Aptos"/>
          <w:b w:val="1"/>
          <w:bCs w:val="1"/>
          <w:i w:val="0"/>
          <w:iCs w:val="0"/>
          <w:caps w:val="0"/>
          <w:smallCaps w:val="0"/>
          <w:noProof w:val="0"/>
          <w:color w:val="000000" w:themeColor="text1" w:themeTint="FF" w:themeShade="FF"/>
          <w:sz w:val="24"/>
          <w:szCs w:val="24"/>
          <w:lang w:val="pt-BR"/>
        </w:rPr>
      </w:pPr>
      <w:r w:rsidRPr="1BC2EC46" w:rsidR="07F7E604">
        <w:rPr>
          <w:rFonts w:ascii="Aptos" w:hAnsi="Aptos" w:eastAsia="Aptos" w:cs="Aptos"/>
          <w:b w:val="1"/>
          <w:bCs w:val="1"/>
          <w:i w:val="0"/>
          <w:iCs w:val="0"/>
          <w:caps w:val="0"/>
          <w:smallCaps w:val="0"/>
          <w:noProof w:val="0"/>
          <w:color w:val="000000" w:themeColor="text1" w:themeTint="FF" w:themeShade="FF"/>
          <w:sz w:val="24"/>
          <w:szCs w:val="24"/>
          <w:lang w:val="pt-BR"/>
        </w:rPr>
        <w:t xml:space="preserve">3.1 </w:t>
      </w:r>
      <w:r w:rsidRPr="1BC2EC46" w:rsidR="019B5E27">
        <w:rPr>
          <w:rFonts w:ascii="Aptos" w:hAnsi="Aptos" w:eastAsia="Aptos" w:cs="Aptos"/>
          <w:b w:val="1"/>
          <w:bCs w:val="1"/>
          <w:i w:val="0"/>
          <w:iCs w:val="0"/>
          <w:caps w:val="0"/>
          <w:smallCaps w:val="0"/>
          <w:noProof w:val="0"/>
          <w:color w:val="000000" w:themeColor="text1" w:themeTint="FF" w:themeShade="FF"/>
          <w:sz w:val="24"/>
          <w:szCs w:val="24"/>
          <w:lang w:val="pt-BR"/>
        </w:rPr>
        <w:t>A</w:t>
      </w:r>
      <w:r w:rsidRPr="1BC2EC46" w:rsidR="21713E1C">
        <w:rPr>
          <w:rFonts w:ascii="Aptos" w:hAnsi="Aptos" w:eastAsia="Aptos" w:cs="Aptos"/>
          <w:b w:val="1"/>
          <w:bCs w:val="1"/>
          <w:i w:val="0"/>
          <w:iCs w:val="0"/>
          <w:caps w:val="0"/>
          <w:smallCaps w:val="0"/>
          <w:noProof w:val="0"/>
          <w:color w:val="000000" w:themeColor="text1" w:themeTint="FF" w:themeShade="FF"/>
          <w:sz w:val="24"/>
          <w:szCs w:val="24"/>
          <w:lang w:val="pt-BR"/>
        </w:rPr>
        <w:t xml:space="preserve"> teleconsultoria </w:t>
      </w:r>
      <w:r w:rsidRPr="1BC2EC46" w:rsidR="22371519">
        <w:rPr>
          <w:rFonts w:ascii="Aptos" w:hAnsi="Aptos" w:eastAsia="Aptos" w:cs="Aptos"/>
          <w:b w:val="1"/>
          <w:bCs w:val="1"/>
          <w:i w:val="0"/>
          <w:iCs w:val="0"/>
          <w:caps w:val="0"/>
          <w:smallCaps w:val="0"/>
          <w:noProof w:val="0"/>
          <w:color w:val="000000" w:themeColor="text1" w:themeTint="FF" w:themeShade="FF"/>
          <w:sz w:val="24"/>
          <w:szCs w:val="24"/>
          <w:lang w:val="pt-BR"/>
        </w:rPr>
        <w:t xml:space="preserve">no Estado </w:t>
      </w:r>
      <w:r w:rsidRPr="1BC2EC46" w:rsidR="22371519">
        <w:rPr>
          <w:rFonts w:ascii="Aptos" w:hAnsi="Aptos" w:eastAsia="Aptos" w:cs="Aptos"/>
          <w:b w:val="1"/>
          <w:bCs w:val="1"/>
          <w:i w:val="0"/>
          <w:iCs w:val="0"/>
          <w:caps w:val="0"/>
          <w:smallCaps w:val="0"/>
          <w:noProof w:val="0"/>
          <w:color w:val="000000" w:themeColor="text1" w:themeTint="FF" w:themeShade="FF"/>
          <w:sz w:val="24"/>
          <w:szCs w:val="24"/>
          <w:lang w:val="pt-BR"/>
        </w:rPr>
        <w:t>de</w:t>
      </w:r>
      <w:r w:rsidRPr="1BC2EC46" w:rsidR="21713E1C">
        <w:rPr>
          <w:rFonts w:ascii="Aptos" w:hAnsi="Aptos" w:eastAsia="Aptos" w:cs="Aptos"/>
          <w:b w:val="1"/>
          <w:bCs w:val="1"/>
          <w:i w:val="0"/>
          <w:iCs w:val="0"/>
          <w:caps w:val="0"/>
          <w:smallCaps w:val="0"/>
          <w:noProof w:val="0"/>
          <w:color w:val="000000" w:themeColor="text1" w:themeTint="FF" w:themeShade="FF"/>
          <w:sz w:val="24"/>
          <w:szCs w:val="24"/>
          <w:lang w:val="pt-BR"/>
        </w:rPr>
        <w:t xml:space="preserve"> Minas</w:t>
      </w:r>
      <w:r w:rsidRPr="1BC2EC46" w:rsidR="21713E1C">
        <w:rPr>
          <w:rFonts w:ascii="Aptos" w:hAnsi="Aptos" w:eastAsia="Aptos" w:cs="Aptos"/>
          <w:b w:val="1"/>
          <w:bCs w:val="1"/>
          <w:i w:val="0"/>
          <w:iCs w:val="0"/>
          <w:caps w:val="0"/>
          <w:smallCaps w:val="0"/>
          <w:noProof w:val="0"/>
          <w:color w:val="000000" w:themeColor="text1" w:themeTint="FF" w:themeShade="FF"/>
          <w:sz w:val="24"/>
          <w:szCs w:val="24"/>
          <w:lang w:val="pt-BR"/>
        </w:rPr>
        <w:t xml:space="preserve"> Gerais</w:t>
      </w:r>
    </w:p>
    <w:p xmlns:wp14="http://schemas.microsoft.com/office/word/2010/wordml" w:rsidP="6ADD42E9" wp14:paraId="2DF89BF3" wp14:textId="07E526B9">
      <w:pPr>
        <w:pStyle w:val="Normal"/>
        <w:jc w:val="both"/>
      </w:pPr>
      <w:r w:rsidR="0FFDC198">
        <w:rPr/>
        <w:t>A principal forma de teleconsultoria utilizada no SUS em Minas Gerais é a modalidade assíncrona</w:t>
      </w:r>
      <w:r w:rsidR="5B22A878">
        <w:rPr/>
        <w:t xml:space="preserve">, </w:t>
      </w:r>
      <w:r w:rsidR="58A05F03">
        <w:rPr/>
        <w:t xml:space="preserve">isto é, </w:t>
      </w:r>
      <w:r w:rsidR="0FFDC198">
        <w:rPr/>
        <w:t>a comunicação não ocorre em tempo real</w:t>
      </w:r>
      <w:r w:rsidR="53230CEC">
        <w:rPr/>
        <w:t>,</w:t>
      </w:r>
      <w:r w:rsidR="0FFDC198">
        <w:rPr/>
        <w:t xml:space="preserve"> </w:t>
      </w:r>
      <w:r w:rsidR="0FFDC198">
        <w:rPr/>
        <w:t xml:space="preserve">mas sim com um intervalo de tempo </w:t>
      </w:r>
      <w:r w:rsidR="1FB39E21">
        <w:rPr/>
        <w:t>de até 72 horas após o envio da dúvida.</w:t>
      </w:r>
      <w:r w:rsidR="0FFDC198">
        <w:rPr/>
        <w:t xml:space="preserve"> </w:t>
      </w:r>
      <w:r w:rsidR="47DE2322">
        <w:rPr/>
        <w:t xml:space="preserve">(MINAS GERAIS, 2024 </w:t>
      </w:r>
      <w:hyperlink r:id="R84bf76a70ebe4a9b">
        <w:r w:rsidRPr="556462DB" w:rsidR="47DE2322">
          <w:rPr>
            <w:rStyle w:val="Hyperlink"/>
          </w:rPr>
          <w:t>https://www.saude.mg.gov.br/teleconsultoria/</w:t>
        </w:r>
      </w:hyperlink>
      <w:r w:rsidR="47DE2322">
        <w:rPr/>
        <w:t xml:space="preserve">) </w:t>
      </w:r>
    </w:p>
    <w:p xmlns:wp14="http://schemas.microsoft.com/office/word/2010/wordml" w:rsidP="6ADD42E9" wp14:paraId="1C2D4082" wp14:textId="163D9B41">
      <w:pPr>
        <w:pStyle w:val="Normal"/>
        <w:jc w:val="both"/>
      </w:pPr>
      <w:r w:rsidR="6FCD8FCE">
        <w:rPr/>
        <w:t>A Tele</w:t>
      </w:r>
      <w:r w:rsidR="68C6B526">
        <w:rPr/>
        <w:t>consultoria</w:t>
      </w:r>
      <w:r w:rsidR="6FCD8FCE">
        <w:rPr/>
        <w:t xml:space="preserve"> no SUS</w:t>
      </w:r>
      <w:r w:rsidR="31D315A6">
        <w:rPr/>
        <w:t>/MG</w:t>
      </w:r>
      <w:r w:rsidR="6FCD8FCE">
        <w:rPr/>
        <w:t xml:space="preserve"> é </w:t>
      </w:r>
      <w:r w:rsidR="342A0829">
        <w:rPr/>
        <w:t>financiada pelo Ministério da Saúde</w:t>
      </w:r>
      <w:r w:rsidR="6753C750">
        <w:rPr/>
        <w:t xml:space="preserve"> e </w:t>
      </w:r>
      <w:r w:rsidR="6FCD8FCE">
        <w:rPr/>
        <w:t>prestad</w:t>
      </w:r>
      <w:r w:rsidR="666E9F72">
        <w:rPr/>
        <w:t>a</w:t>
      </w:r>
      <w:r w:rsidR="6FCD8FCE">
        <w:rPr/>
        <w:t xml:space="preserve"> </w:t>
      </w:r>
      <w:r w:rsidR="4A3A3CD0">
        <w:rPr/>
        <w:t>pelos</w:t>
      </w:r>
      <w:r w:rsidR="6FCD8FCE">
        <w:rPr/>
        <w:t xml:space="preserve"> núcleos </w:t>
      </w:r>
      <w:r w:rsidR="125EB781">
        <w:rPr/>
        <w:t xml:space="preserve">de telessaúde da Faculdade de Medicina e do Hospital das Clínicas da </w:t>
      </w:r>
      <w:r w:rsidR="6FCD8FCE">
        <w:rPr/>
        <w:t>Universidade Federal de Minas Gerais</w:t>
      </w:r>
      <w:r w:rsidR="6FCD8FCE">
        <w:rPr/>
        <w:t xml:space="preserve"> </w:t>
      </w:r>
      <w:r w:rsidR="447795AB">
        <w:rPr/>
        <w:t xml:space="preserve">(UFMG) </w:t>
      </w:r>
      <w:r w:rsidR="4E32F88D">
        <w:rPr/>
        <w:t xml:space="preserve">em conjunto com </w:t>
      </w:r>
      <w:r w:rsidR="6EDDA2C6">
        <w:rPr/>
        <w:t>o</w:t>
      </w:r>
      <w:r w:rsidR="4E32F88D">
        <w:rPr/>
        <w:t xml:space="preserve"> núcleo de telessaúde da Fundação Lucas </w:t>
      </w:r>
      <w:r w:rsidR="363D64DE">
        <w:rPr/>
        <w:t>Machado (</w:t>
      </w:r>
      <w:r w:rsidR="6FCD8FCE">
        <w:rPr/>
        <w:t>Feluma</w:t>
      </w:r>
      <w:r w:rsidR="5DD7CD33">
        <w:rPr/>
        <w:t>)</w:t>
      </w:r>
      <w:r w:rsidR="6FCD8FCE">
        <w:rPr/>
        <w:t xml:space="preserve">, </w:t>
      </w:r>
      <w:r w:rsidR="6FCD8FCE">
        <w:rPr/>
        <w:t>coordena</w:t>
      </w:r>
      <w:r w:rsidR="013A0379">
        <w:rPr/>
        <w:t xml:space="preserve">do pela </w:t>
      </w:r>
      <w:r w:rsidR="6FCD8FCE">
        <w:rPr/>
        <w:t>Secretaria de Estado de Saúde de Minas Gerais</w:t>
      </w:r>
      <w:r w:rsidR="6DE757A7">
        <w:rPr/>
        <w:t xml:space="preserve"> (SES-MG)</w:t>
      </w:r>
      <w:r w:rsidR="3B83C9AF">
        <w:rPr/>
        <w:t xml:space="preserve"> (MINAS GERAIS, 2024)</w:t>
      </w:r>
      <w:r w:rsidR="6FCD8FCE">
        <w:rPr/>
        <w:t xml:space="preserve">. </w:t>
      </w:r>
    </w:p>
    <w:p xmlns:wp14="http://schemas.microsoft.com/office/word/2010/wordml" w:rsidP="6ADD42E9" wp14:paraId="2429CE26" wp14:textId="29988FE2">
      <w:pPr>
        <w:pStyle w:val="Normal"/>
        <w:jc w:val="both"/>
      </w:pPr>
      <w:r w:rsidR="2EBFE1B4">
        <w:rPr/>
        <w:t xml:space="preserve">O projeto de Teleconsultoria no Estado de Minas Gerais foi estabelecido pela Deliberação </w:t>
      </w:r>
      <w:r w:rsidR="2EBFE1B4">
        <w:rPr/>
        <w:t xml:space="preserve">CIB-SUS/MG nº 4.690, de 15 de maio de 2024, que aprova o projeto de implementação de serviços de teleconsultoria clínica como estratégia para a integração da </w:t>
      </w:r>
      <w:r w:rsidR="2EBFE1B4">
        <w:rPr/>
        <w:t>APS</w:t>
      </w:r>
      <w:r w:rsidR="2EBFE1B4">
        <w:rPr/>
        <w:t xml:space="preserve"> com a Atenção Especializada (AE), no âmbito do </w:t>
      </w:r>
      <w:r w:rsidR="2EBFE1B4">
        <w:rPr/>
        <w:t>SUS</w:t>
      </w:r>
      <w:r w:rsidR="38528A78">
        <w:rPr/>
        <w:t>/MG</w:t>
      </w:r>
      <w:r w:rsidR="2EBFE1B4">
        <w:rPr/>
        <w:t>.</w:t>
      </w:r>
    </w:p>
    <w:p xmlns:wp14="http://schemas.microsoft.com/office/word/2010/wordml" w:rsidP="6ADD42E9" wp14:paraId="12A90D9D" wp14:textId="7697E420">
      <w:pPr>
        <w:pStyle w:val="Normal"/>
        <w:jc w:val="both"/>
      </w:pPr>
      <w:r w:rsidR="2A1E419F">
        <w:rPr/>
        <w:t>Na primeira fase do projeto estã</w:t>
      </w:r>
      <w:r w:rsidR="2A1E419F">
        <w:rPr/>
        <w:t>o contemplados</w:t>
      </w:r>
      <w:r w:rsidR="2A1E419F">
        <w:rPr/>
        <w:t xml:space="preserve"> 465 municípios mineiros distribuídos em 8 macrorregiões de saúde. O projeto está em fase de ampliação e </w:t>
      </w:r>
      <w:r w:rsidR="0FDA1D3E">
        <w:rPr/>
        <w:t>as próximas etap</w:t>
      </w:r>
      <w:r w:rsidR="0FDA1D3E">
        <w:rPr/>
        <w:t xml:space="preserve">as serão pactuadas na Comissão </w:t>
      </w:r>
      <w:r w:rsidR="0FDA1D3E">
        <w:rPr/>
        <w:t>Intergestores</w:t>
      </w:r>
      <w:r w:rsidR="0FDA1D3E">
        <w:rPr/>
        <w:t xml:space="preserve"> Bipartite (CIB-SUS/MG) e </w:t>
      </w:r>
      <w:r w:rsidR="2A1E419F">
        <w:rPr/>
        <w:t>divulgad</w:t>
      </w:r>
      <w:r w:rsidR="02D01783">
        <w:rPr/>
        <w:t>a</w:t>
      </w:r>
      <w:r w:rsidR="2A1E419F">
        <w:rPr/>
        <w:t xml:space="preserve"> no site da SES/MG</w:t>
      </w:r>
      <w:r w:rsidR="658E45F0">
        <w:rPr/>
        <w:t xml:space="preserve">. </w:t>
      </w:r>
    </w:p>
    <w:p xmlns:wp14="http://schemas.microsoft.com/office/word/2010/wordml" w:rsidP="556462DB" wp14:paraId="7B661E22" wp14:textId="255938DE">
      <w:pPr>
        <w:pStyle w:val="Normal"/>
        <w:suppressLineNumbers w:val="0"/>
        <w:bidi w:val="0"/>
        <w:spacing w:before="0" w:beforeAutospacing="off" w:after="160" w:afterAutospacing="off" w:line="279" w:lineRule="auto"/>
        <w:ind w:left="0" w:right="0"/>
        <w:jc w:val="both"/>
      </w:pPr>
      <w:r w:rsidR="0563A9EC">
        <w:rPr/>
        <w:t xml:space="preserve">Os municípios contemplados com o projeto devem cumprir os requisitos estabelecidos </w:t>
      </w:r>
      <w:r w:rsidR="718171BD">
        <w:rPr/>
        <w:t>n</w:t>
      </w:r>
      <w:r w:rsidR="0563A9EC">
        <w:rPr/>
        <w:t>as</w:t>
      </w:r>
      <w:r w:rsidR="0563A9EC">
        <w:rPr/>
        <w:t xml:space="preserve"> normativas publicadas</w:t>
      </w:r>
      <w:r w:rsidR="757297E2">
        <w:rPr/>
        <w:t xml:space="preserve"> e disponíveis no </w:t>
      </w:r>
      <w:commentRangeStart w:id="523222369"/>
      <w:r w:rsidR="757297E2">
        <w:rPr/>
        <w:t>site da SES/MG</w:t>
      </w:r>
      <w:commentRangeEnd w:id="523222369"/>
      <w:r>
        <w:rPr>
          <w:rStyle w:val="CommentReference"/>
        </w:rPr>
        <w:commentReference w:id="523222369"/>
      </w:r>
      <w:r w:rsidR="09405D48">
        <w:rPr/>
        <w:t>,</w:t>
      </w:r>
      <w:r w:rsidR="09405D48">
        <w:rPr/>
        <w:t xml:space="preserve"> </w:t>
      </w:r>
      <w:r w:rsidR="10D2AC57">
        <w:rPr/>
        <w:t>assinar o</w:t>
      </w:r>
      <w:r w:rsidR="09405D48">
        <w:rPr/>
        <w:t xml:space="preserve"> instrumento de formalização celebrado entre Estado e Municípios;</w:t>
      </w:r>
      <w:r w:rsidR="4C8DC623">
        <w:rPr/>
        <w:t xml:space="preserve"> i</w:t>
      </w:r>
      <w:r w:rsidR="09405D48">
        <w:rPr/>
        <w:t>ndica</w:t>
      </w:r>
      <w:r w:rsidR="0D0B182F">
        <w:rPr/>
        <w:t xml:space="preserve">r uma pessoa que será </w:t>
      </w:r>
      <w:r w:rsidR="0D0B182F">
        <w:rPr/>
        <w:t>o p</w:t>
      </w:r>
      <w:r w:rsidR="09405D48">
        <w:rPr/>
        <w:t xml:space="preserve">onto focal do município, </w:t>
      </w:r>
      <w:r w:rsidR="5AC22DC6">
        <w:rPr/>
        <w:t xml:space="preserve">os profissionais devem participar e </w:t>
      </w:r>
      <w:r w:rsidR="5AC22DC6">
        <w:rPr/>
        <w:t>concluírem</w:t>
      </w:r>
      <w:r w:rsidR="5AC22DC6">
        <w:rPr/>
        <w:t xml:space="preserve"> as capacitações previstas, pree</w:t>
      </w:r>
      <w:r w:rsidR="5AC22DC6">
        <w:rPr/>
        <w:t>n</w:t>
      </w:r>
      <w:r w:rsidR="5AC22DC6">
        <w:rPr/>
        <w:t xml:space="preserve">cher as documentações </w:t>
      </w:r>
      <w:r w:rsidR="5AC22DC6">
        <w:rPr/>
        <w:t xml:space="preserve">requisitadas pelos núcleos de telessaúde. </w:t>
      </w:r>
      <w:r w:rsidR="5AC22DC6">
        <w:rPr/>
        <w:t xml:space="preserve"> </w:t>
      </w:r>
      <w:r>
        <w:br/>
      </w:r>
      <w:r w:rsidR="218C360B">
        <w:rPr/>
        <w:t xml:space="preserve">Informações sobre </w:t>
      </w:r>
      <w:r w:rsidR="218C360B">
        <w:rPr/>
        <w:t>o</w:t>
      </w:r>
      <w:r w:rsidR="218C360B">
        <w:rPr/>
        <w:t xml:space="preserve"> núcleo</w:t>
      </w:r>
      <w:r w:rsidR="218C360B">
        <w:rPr/>
        <w:t xml:space="preserve"> responsável pelo seu município </w:t>
      </w:r>
      <w:r w:rsidR="33CB9A63">
        <w:rPr/>
        <w:t xml:space="preserve">estão </w:t>
      </w:r>
      <w:r w:rsidR="33CB9A63">
        <w:rPr/>
        <w:t>dis</w:t>
      </w:r>
      <w:r w:rsidR="34AD83AE">
        <w:rPr/>
        <w:t>poníveis n</w:t>
      </w:r>
      <w:r w:rsidR="218C360B">
        <w:rPr/>
        <w:t xml:space="preserve">a </w:t>
      </w:r>
      <w:commentRangeStart w:id="261930429"/>
      <w:r w:rsidR="218C360B">
        <w:rPr/>
        <w:t>plataforma da SES/MG</w:t>
      </w:r>
      <w:r w:rsidR="61AE8013">
        <w:rPr/>
        <w:t>. Quando houver um novo profissional no estabelecimento de saúde é importante que ele tenha acesso à plataforma e utilize o serviço, a fim de garantir à população os bene</w:t>
      </w:r>
      <w:r w:rsidR="61AE8013">
        <w:rPr/>
        <w:t xml:space="preserve">fícios apontados </w:t>
      </w:r>
      <w:r w:rsidR="70D87B86">
        <w:rPr/>
        <w:t xml:space="preserve">ao utilizar a </w:t>
      </w:r>
      <w:r w:rsidR="05B54809">
        <w:rPr/>
        <w:t>telessaúde</w:t>
      </w:r>
      <w:r w:rsidR="70D87B86">
        <w:rPr/>
        <w:t xml:space="preserve">. A solicitação de acesso deverá ser </w:t>
      </w:r>
      <w:r w:rsidR="58EAE27E">
        <w:rPr/>
        <w:t>feita</w:t>
      </w:r>
      <w:r w:rsidR="70D87B86">
        <w:rPr/>
        <w:t xml:space="preserve"> pelo </w:t>
      </w:r>
      <w:commentRangeEnd w:id="261930429"/>
      <w:r>
        <w:rPr>
          <w:rStyle w:val="CommentReference"/>
        </w:rPr>
        <w:commentReference w:id="261930429"/>
      </w:r>
      <w:r w:rsidR="61AE8013">
        <w:rPr/>
        <w:t>gerente da unidade básica de saúde</w:t>
      </w:r>
      <w:r w:rsidR="4382A2A0">
        <w:rPr/>
        <w:t>,</w:t>
      </w:r>
      <w:r w:rsidR="61AE8013">
        <w:rPr/>
        <w:t xml:space="preserve"> por e-mail</w:t>
      </w:r>
      <w:r w:rsidR="288906A3">
        <w:rPr/>
        <w:t>,</w:t>
      </w:r>
      <w:r w:rsidR="61AE8013">
        <w:rPr/>
        <w:t xml:space="preserve"> com o núcleo prestador do município e solicit</w:t>
      </w:r>
      <w:r w:rsidR="108719C8">
        <w:rPr/>
        <w:t>ar</w:t>
      </w:r>
      <w:r w:rsidR="61AE8013">
        <w:rPr/>
        <w:t xml:space="preserve"> a inclusão do profissional no sistema</w:t>
      </w:r>
      <w:r w:rsidR="56391A0B">
        <w:rPr/>
        <w:t xml:space="preserve"> e </w:t>
      </w:r>
      <w:r w:rsidR="219A5BED">
        <w:rPr/>
        <w:t>solicitar</w:t>
      </w:r>
      <w:r w:rsidR="56391A0B">
        <w:rPr/>
        <w:t xml:space="preserve"> as devidas capacitações. Os contatos do</w:t>
      </w:r>
      <w:r w:rsidR="56391A0B">
        <w:rPr/>
        <w:t xml:space="preserve">s núcleos estão </w:t>
      </w:r>
      <w:r w:rsidR="14C5ED10">
        <w:rPr/>
        <w:t>disponíveis</w:t>
      </w:r>
      <w:r w:rsidR="56391A0B">
        <w:rPr/>
        <w:t xml:space="preserve"> no site</w:t>
      </w:r>
      <w:r w:rsidR="61AE8013">
        <w:rPr/>
        <w:t>.</w:t>
      </w:r>
      <w:r w:rsidR="2428DFB0">
        <w:rPr/>
        <w:t xml:space="preserve"> </w:t>
      </w:r>
      <w:r w:rsidR="3206BBBA">
        <w:rPr/>
        <w:t>Para atender à diversidade de necessidades clínicas da população, a Tele</w:t>
      </w:r>
      <w:r w:rsidR="66563053">
        <w:rPr/>
        <w:t xml:space="preserve">consultoria </w:t>
      </w:r>
      <w:r w:rsidR="3206BBBA">
        <w:rPr/>
        <w:t>no SUS</w:t>
      </w:r>
      <w:r w:rsidR="63AEF158">
        <w:rPr/>
        <w:t>/MG</w:t>
      </w:r>
      <w:r w:rsidR="3206BBBA">
        <w:rPr/>
        <w:t xml:space="preserve"> oferece suporte em </w:t>
      </w:r>
      <w:r w:rsidR="3206BBBA">
        <w:rPr/>
        <w:t>16 especialidades médicas</w:t>
      </w:r>
      <w:r w:rsidR="3206BBBA">
        <w:rPr/>
        <w:t>:</w:t>
      </w:r>
      <w:r w:rsidR="32F4C0F0">
        <w:rPr/>
        <w:t xml:space="preserve"> </w:t>
      </w:r>
      <w:r w:rsidR="2AE9AFB8">
        <w:rPr/>
        <w:t>g</w:t>
      </w:r>
      <w:r w:rsidR="2AE9AFB8">
        <w:rPr/>
        <w:t>inecologia</w:t>
      </w:r>
      <w:r w:rsidR="2AE9AFB8">
        <w:rPr/>
        <w:t>, o</w:t>
      </w:r>
      <w:r w:rsidR="2AE9AFB8">
        <w:rPr/>
        <w:t>bstetrícia</w:t>
      </w:r>
      <w:r w:rsidR="2AE9AFB8">
        <w:rPr/>
        <w:t>,</w:t>
      </w:r>
      <w:r w:rsidR="2AE9AFB8">
        <w:rPr/>
        <w:t xml:space="preserve"> </w:t>
      </w:r>
      <w:r w:rsidR="2AE9AFB8">
        <w:rPr/>
        <w:t>m</w:t>
      </w:r>
      <w:r w:rsidR="2AE9AFB8">
        <w:rPr/>
        <w:t>astologia</w:t>
      </w:r>
      <w:r w:rsidR="2AE9AFB8">
        <w:rPr/>
        <w:t>, p</w:t>
      </w:r>
      <w:r w:rsidR="2AE9AFB8">
        <w:rPr/>
        <w:t>ediatria</w:t>
      </w:r>
      <w:r w:rsidR="2AE9AFB8">
        <w:rPr/>
        <w:t>, e</w:t>
      </w:r>
      <w:r w:rsidR="2AE9AFB8">
        <w:rPr/>
        <w:t>ndocrinologia</w:t>
      </w:r>
      <w:r w:rsidR="2AE9AFB8">
        <w:rPr/>
        <w:t>, d</w:t>
      </w:r>
      <w:r w:rsidR="2AE9AFB8">
        <w:rPr/>
        <w:t>ermatologia</w:t>
      </w:r>
      <w:r w:rsidR="7D0400DA">
        <w:rPr/>
        <w:t>, o</w:t>
      </w:r>
      <w:r w:rsidR="2AE9AFB8">
        <w:rPr/>
        <w:t>rtopedia</w:t>
      </w:r>
      <w:r w:rsidR="3F81E07C">
        <w:rPr/>
        <w:t>, u</w:t>
      </w:r>
      <w:r w:rsidR="2AE9AFB8">
        <w:rPr/>
        <w:t>rologia</w:t>
      </w:r>
      <w:r w:rsidR="24459A9B">
        <w:rPr/>
        <w:t>, r</w:t>
      </w:r>
      <w:r w:rsidR="2AE9AFB8">
        <w:rPr/>
        <w:t>eumatologia</w:t>
      </w:r>
      <w:r w:rsidR="258DFC99">
        <w:rPr/>
        <w:t xml:space="preserve">, </w:t>
      </w:r>
      <w:r w:rsidR="258DFC99">
        <w:rPr/>
        <w:t>p</w:t>
      </w:r>
      <w:r w:rsidR="2AE9AFB8">
        <w:rPr/>
        <w:t>roctologia</w:t>
      </w:r>
      <w:r w:rsidR="33EBC25C">
        <w:rPr/>
        <w:t>, c</w:t>
      </w:r>
      <w:r w:rsidR="2AE9AFB8">
        <w:rPr/>
        <w:t>ardiologia</w:t>
      </w:r>
      <w:r w:rsidR="75C17BA1">
        <w:rPr/>
        <w:t>, n</w:t>
      </w:r>
      <w:r w:rsidR="2AE9AFB8">
        <w:rPr/>
        <w:t>eurologia</w:t>
      </w:r>
      <w:r w:rsidR="743F998E">
        <w:rPr/>
        <w:t>, p</w:t>
      </w:r>
      <w:r w:rsidR="2AE9AFB8">
        <w:rPr/>
        <w:t>neumologia</w:t>
      </w:r>
      <w:r w:rsidR="4BBD746B">
        <w:rPr/>
        <w:t>, g</w:t>
      </w:r>
      <w:r w:rsidR="2AE9AFB8">
        <w:rPr/>
        <w:t>astrenterologia</w:t>
      </w:r>
      <w:r w:rsidR="5D59AF7B">
        <w:rPr/>
        <w:t>, n</w:t>
      </w:r>
      <w:r w:rsidR="2AE9AFB8">
        <w:rPr/>
        <w:t>efrologia</w:t>
      </w:r>
      <w:r w:rsidR="50D8A3BE">
        <w:rPr/>
        <w:t xml:space="preserve"> </w:t>
      </w:r>
      <w:r w:rsidR="2AE9AFB8">
        <w:rPr/>
        <w:t>e</w:t>
      </w:r>
      <w:r>
        <w:br/>
      </w:r>
      <w:r w:rsidR="7E68C091">
        <w:rPr/>
        <w:t>g</w:t>
      </w:r>
      <w:r w:rsidR="2AE9AFB8">
        <w:rPr/>
        <w:t>eriatria.</w:t>
      </w:r>
    </w:p>
    <w:p xmlns:wp14="http://schemas.microsoft.com/office/word/2010/wordml" w:rsidP="556462DB" wp14:paraId="0873320B" wp14:textId="45A5F510">
      <w:pPr>
        <w:pStyle w:val="Normal"/>
        <w:suppressLineNumbers w:val="0"/>
        <w:bidi w:val="0"/>
        <w:spacing w:before="0" w:beforeAutospacing="off" w:after="160" w:afterAutospacing="off" w:line="279" w:lineRule="auto"/>
        <w:ind w:left="0" w:right="0"/>
        <w:jc w:val="both"/>
      </w:pPr>
      <w:r w:rsidR="72CC5D90">
        <w:rPr/>
        <w:t>A</w:t>
      </w:r>
      <w:r w:rsidR="0FFDC198">
        <w:rPr/>
        <w:t xml:space="preserve"> abrangência</w:t>
      </w:r>
      <w:r w:rsidR="0B9B2687">
        <w:rPr/>
        <w:t xml:space="preserve"> de especialidades</w:t>
      </w:r>
      <w:r w:rsidR="0FFDC198">
        <w:rPr/>
        <w:t xml:space="preserve"> permite que os profissionais d</w:t>
      </w:r>
      <w:r w:rsidR="2140B6D4">
        <w:rPr/>
        <w:t xml:space="preserve">a APS </w:t>
      </w:r>
      <w:r w:rsidR="0FFDC198">
        <w:rPr/>
        <w:t xml:space="preserve">obtenham orientações qualificadas para uma grande variedade de casos, </w:t>
      </w:r>
      <w:r w:rsidR="019D30E9">
        <w:rPr/>
        <w:t xml:space="preserve">o que </w:t>
      </w:r>
      <w:r w:rsidR="0FFDC198">
        <w:rPr/>
        <w:t>fortalece</w:t>
      </w:r>
      <w:r w:rsidR="0FFDC198">
        <w:rPr/>
        <w:t xml:space="preserve"> a capacidade resolutiva </w:t>
      </w:r>
      <w:r w:rsidR="0FFDC198">
        <w:rPr/>
        <w:t>e reduz</w:t>
      </w:r>
      <w:r w:rsidR="0FFDC198">
        <w:rPr/>
        <w:t xml:space="preserve"> encaminhamentos </w:t>
      </w:r>
      <w:r w:rsidR="13394B8B">
        <w:rPr/>
        <w:t>desnecessários.</w:t>
      </w:r>
      <w:r w:rsidR="0FFDC198">
        <w:rPr/>
        <w:t xml:space="preserve"> </w:t>
      </w:r>
    </w:p>
    <w:p xmlns:wp14="http://schemas.microsoft.com/office/word/2010/wordml" w:rsidP="6A165163" wp14:paraId="6C0E543D" wp14:textId="3BB4A7D2">
      <w:pPr>
        <w:pStyle w:val="Normal"/>
        <w:jc w:val="both"/>
        <w:rPr>
          <w:noProof w:val="0"/>
          <w:lang w:val="pt-BR"/>
        </w:rPr>
      </w:pPr>
      <w:r w:rsidR="42B2FB3F">
        <w:rPr/>
        <w:t xml:space="preserve">É importante ressaltar que para todos esses casos é necessário </w:t>
      </w:r>
      <w:r w:rsidR="6A057D5D">
        <w:rPr/>
        <w:t xml:space="preserve">observar o </w:t>
      </w:r>
      <w:r w:rsidR="42B2FB3F">
        <w:rPr/>
        <w:t xml:space="preserve">consentimento </w:t>
      </w:r>
      <w:r w:rsidR="77FD7C00">
        <w:rPr/>
        <w:t xml:space="preserve">informado </w:t>
      </w:r>
      <w:r w:rsidR="42B2FB3F">
        <w:rPr/>
        <w:t>do usuário e registar no prontuário</w:t>
      </w:r>
      <w:r w:rsidR="3D1304D5">
        <w:rPr/>
        <w:t>, além das regulamentações dos Conselhos profissionais</w:t>
      </w:r>
      <w:r w:rsidR="42B2FB3F">
        <w:rPr/>
        <w:t>.</w:t>
      </w:r>
    </w:p>
    <w:p xmlns:wp14="http://schemas.microsoft.com/office/word/2010/wordml" w:rsidP="6ADD42E9" wp14:paraId="0B7CF885" wp14:textId="412D9242">
      <w:pPr>
        <w:pStyle w:val="Normal"/>
        <w:jc w:val="both"/>
      </w:pPr>
    </w:p>
    <w:p xmlns:wp14="http://schemas.microsoft.com/office/word/2010/wordml" w:rsidP="6A165163" wp14:paraId="3B64F336" wp14:textId="0E731AEF">
      <w:pPr>
        <w:pStyle w:val="Normal"/>
        <w:jc w:val="both"/>
        <w:rPr>
          <w:b w:val="1"/>
          <w:bCs w:val="1"/>
          <w:noProof w:val="0"/>
          <w:lang w:val="pt-BR" w:eastAsia="en-US" w:bidi="ar-SA"/>
        </w:rPr>
      </w:pPr>
      <w:r w:rsidRPr="1BC2EC46" w:rsidR="7FC41F87">
        <w:rPr>
          <w:b w:val="1"/>
          <w:bCs w:val="1"/>
        </w:rPr>
        <w:t>3.2</w:t>
      </w:r>
      <w:r w:rsidRPr="1BC2EC46" w:rsidR="6E44CC38">
        <w:rPr>
          <w:b w:val="1"/>
          <w:bCs w:val="1"/>
        </w:rPr>
        <w:t xml:space="preserve"> Registro dos procedimentos </w:t>
      </w:r>
      <w:r w:rsidRPr="1BC2EC46" w:rsidR="151FA8B4">
        <w:rPr>
          <w:b w:val="1"/>
          <w:bCs w:val="1"/>
        </w:rPr>
        <w:t xml:space="preserve">de Telessaúde </w:t>
      </w:r>
      <w:r w:rsidRPr="1BC2EC46" w:rsidR="6E44CC38">
        <w:rPr>
          <w:b w:val="1"/>
          <w:bCs w:val="1"/>
        </w:rPr>
        <w:t xml:space="preserve">nos </w:t>
      </w:r>
      <w:r w:rsidRPr="1BC2EC46" w:rsidR="6E44CC38">
        <w:rPr>
          <w:b w:val="1"/>
          <w:bCs w:val="1"/>
        </w:rPr>
        <w:t>si</w:t>
      </w:r>
      <w:r w:rsidRPr="1BC2EC46" w:rsidR="06213F38">
        <w:rPr>
          <w:b w:val="1"/>
          <w:bCs w:val="1"/>
        </w:rPr>
        <w:t>s</w:t>
      </w:r>
      <w:r w:rsidRPr="1BC2EC46" w:rsidR="6E44CC38">
        <w:rPr>
          <w:b w:val="1"/>
          <w:bCs w:val="1"/>
        </w:rPr>
        <w:t>temas</w:t>
      </w:r>
      <w:r w:rsidRPr="1BC2EC46" w:rsidR="6E44CC38">
        <w:rPr>
          <w:b w:val="1"/>
          <w:bCs w:val="1"/>
        </w:rPr>
        <w:t xml:space="preserve"> de informação</w:t>
      </w:r>
      <w:r w:rsidRPr="1BC2EC46" w:rsidR="4F3EB8DE">
        <w:rPr>
          <w:b w:val="1"/>
          <w:bCs w:val="1"/>
        </w:rPr>
        <w:t xml:space="preserve"> </w:t>
      </w:r>
    </w:p>
    <w:p xmlns:wp14="http://schemas.microsoft.com/office/word/2010/wordml" w:rsidP="6A165163" wp14:paraId="51B82226" wp14:textId="5C8A0F09">
      <w:pPr>
        <w:pStyle w:val="Normal"/>
        <w:jc w:val="both"/>
        <w:rPr>
          <w:rFonts w:ascii="Aptos" w:hAnsi="Aptos" w:eastAsia="Aptos" w:cs="" w:asciiTheme="minorAscii" w:hAnsiTheme="minorAscii" w:eastAsiaTheme="minorAscii" w:cstheme="minorBidi"/>
          <w:i w:val="0"/>
          <w:iCs w:val="0"/>
          <w:noProof w:val="0"/>
          <w:color w:val="auto"/>
          <w:sz w:val="24"/>
          <w:szCs w:val="24"/>
          <w:lang w:val="pt-BR" w:eastAsia="en-US" w:bidi="ar-SA"/>
        </w:rPr>
      </w:pPr>
      <w:r w:rsidR="7D80068E">
        <w:rPr/>
        <w:t xml:space="preserve">Com o objetivo de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organizar e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qu</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alificar o monitoramento das ações de telessaúde,</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o Ministério da Saúde publicou a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Portaria SAES/MS </w:t>
      </w:r>
      <w:r w:rsidRPr="6A165163" w:rsidR="0DE4F918">
        <w:rPr>
          <w:rFonts w:ascii="Aptos" w:hAnsi="Aptos" w:eastAsia="Aptos" w:cs="" w:asciiTheme="minorAscii" w:hAnsiTheme="minorAscii" w:eastAsiaTheme="minorAscii" w:cstheme="minorBidi"/>
          <w:noProof w:val="0"/>
          <w:color w:val="auto"/>
          <w:sz w:val="24"/>
          <w:szCs w:val="24"/>
          <w:lang w:val="pt-BR" w:eastAsia="en-US" w:bidi="ar-SA"/>
        </w:rPr>
        <w:t>n</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º 2.326, de 06 de dezembro de 2024</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6A165163" w:rsidR="6085337B">
        <w:rPr>
          <w:rFonts w:ascii="Aptos" w:hAnsi="Aptos" w:eastAsia="Aptos" w:cs="" w:asciiTheme="minorAscii" w:hAnsiTheme="minorAscii" w:eastAsiaTheme="minorAscii" w:cstheme="minorBidi"/>
          <w:noProof w:val="0"/>
          <w:color w:val="auto"/>
          <w:sz w:val="24"/>
          <w:szCs w:val="24"/>
          <w:lang w:val="pt-BR" w:eastAsia="en-US" w:bidi="ar-SA"/>
        </w:rPr>
        <w:t>a qual</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i</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nclui Subgrupo de Telessaúde e Formas de Organização no Grupo 08-Ações Complementares e inclui novos procedimentos de Telessaúde na Tabela de Procedimentos, Medicamentos, Órteses, Próteses e Materiais Especiais do SUS</w:t>
      </w:r>
      <w:r w:rsidRPr="6A165163" w:rsidR="07B6EBAD">
        <w:rPr>
          <w:rFonts w:ascii="Aptos" w:hAnsi="Aptos" w:eastAsia="Aptos" w:cs="" w:asciiTheme="minorAscii" w:hAnsiTheme="minorAscii" w:eastAsiaTheme="minorAscii" w:cstheme="minorBidi"/>
          <w:noProof w:val="0"/>
          <w:color w:val="auto"/>
          <w:sz w:val="24"/>
          <w:szCs w:val="24"/>
          <w:lang w:val="pt-BR" w:eastAsia="en-US" w:bidi="ar-SA"/>
        </w:rPr>
        <w:t xml:space="preserve"> (SIGTAP)</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a qual permitirá </w:t>
      </w:r>
      <w:r w:rsidRPr="6A165163" w:rsidR="55C9D78B">
        <w:rPr>
          <w:rFonts w:ascii="Aptos" w:hAnsi="Aptos" w:eastAsia="Aptos" w:cs="" w:asciiTheme="minorAscii" w:hAnsiTheme="minorAscii" w:eastAsiaTheme="minorAscii" w:cstheme="minorBidi"/>
          <w:noProof w:val="0"/>
          <w:color w:val="auto"/>
          <w:sz w:val="24"/>
          <w:szCs w:val="24"/>
          <w:lang w:val="pt-BR" w:eastAsia="en-US" w:bidi="ar-SA"/>
        </w:rPr>
        <w:t xml:space="preserve">acompanhar a execução dos procedimentos, </w:t>
      </w:r>
      <w:r w:rsidRPr="6A165163" w:rsidR="7D80068E">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inclusive com série histórica, </w:t>
      </w:r>
      <w:r w:rsidRPr="6A165163" w:rsidR="35AB045E">
        <w:rPr>
          <w:rFonts w:ascii="Aptos" w:hAnsi="Aptos" w:eastAsia="Aptos" w:cs="" w:asciiTheme="minorAscii" w:hAnsiTheme="minorAscii" w:eastAsiaTheme="minorAscii" w:cstheme="minorBidi"/>
          <w:i w:val="0"/>
          <w:iCs w:val="0"/>
          <w:noProof w:val="0"/>
          <w:color w:val="auto"/>
          <w:sz w:val="24"/>
          <w:szCs w:val="24"/>
          <w:lang w:val="pt-BR" w:eastAsia="en-US" w:bidi="ar-SA"/>
        </w:rPr>
        <w:t>be</w:t>
      </w:r>
      <w:r w:rsidRPr="6A165163" w:rsidR="7D80068E">
        <w:rPr>
          <w:rFonts w:ascii="Aptos" w:hAnsi="Aptos" w:eastAsia="Aptos" w:cs="" w:asciiTheme="minorAscii" w:hAnsiTheme="minorAscii" w:eastAsiaTheme="minorAscii" w:cstheme="minorBidi"/>
          <w:i w:val="0"/>
          <w:iCs w:val="0"/>
          <w:noProof w:val="0"/>
          <w:color w:val="auto"/>
          <w:sz w:val="24"/>
          <w:szCs w:val="24"/>
          <w:lang w:val="pt-BR" w:eastAsia="en-US" w:bidi="ar-SA"/>
        </w:rPr>
        <w:t>m como as compatibilidades,</w:t>
      </w:r>
      <w:r w:rsidRPr="6A165163" w:rsidR="02D3442C">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 dos procedimentos </w:t>
      </w:r>
      <w:r w:rsidRPr="6A165163" w:rsidR="7D80068E">
        <w:rPr>
          <w:rFonts w:ascii="Aptos" w:hAnsi="Aptos" w:eastAsia="Aptos" w:cs="" w:asciiTheme="minorAscii" w:hAnsiTheme="minorAscii" w:eastAsiaTheme="minorAscii" w:cstheme="minorBidi"/>
          <w:i w:val="0"/>
          <w:iCs w:val="0"/>
          <w:noProof w:val="0"/>
          <w:color w:val="auto"/>
          <w:sz w:val="24"/>
          <w:szCs w:val="24"/>
          <w:lang w:val="pt-BR" w:eastAsia="en-US" w:bidi="ar-SA"/>
        </w:rPr>
        <w:t>e</w:t>
      </w:r>
      <w:r w:rsidRPr="6A165163" w:rsidR="7D7CF266">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 os</w:t>
      </w:r>
      <w:r w:rsidRPr="6A165163" w:rsidR="7D80068E">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 instrumentos de registro</w:t>
      </w:r>
      <w:r w:rsidRPr="6A165163" w:rsidR="7739E8B5">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 (BRASIL, 2024)</w:t>
      </w:r>
      <w:r w:rsidRPr="6A165163" w:rsidR="7D80068E">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 </w:t>
      </w:r>
    </w:p>
    <w:p xmlns:wp14="http://schemas.microsoft.com/office/word/2010/wordml" w:rsidP="6A165163" wp14:paraId="41598ACC" wp14:textId="60A283AB">
      <w:pPr>
        <w:jc w:val="both"/>
        <w:rPr>
          <w:rFonts w:ascii="helvetica" w:hAnsi="helvetica" w:eastAsia="helvetica" w:cs="helvetica"/>
          <w:i w:val="1"/>
          <w:iCs w:val="1"/>
          <w:noProof w:val="0"/>
          <w:sz w:val="24"/>
          <w:szCs w:val="24"/>
          <w:lang w:val="pt-BR"/>
        </w:rPr>
      </w:pPr>
      <w:r w:rsidRPr="6A165163" w:rsidR="58F7FDE3">
        <w:rPr>
          <w:rFonts w:ascii="Aptos" w:hAnsi="Aptos" w:eastAsia="Aptos" w:cs="" w:asciiTheme="minorAscii" w:hAnsiTheme="minorAscii" w:eastAsiaTheme="minorAscii" w:cstheme="minorBidi"/>
          <w:noProof w:val="0"/>
          <w:color w:val="auto"/>
          <w:sz w:val="24"/>
          <w:szCs w:val="24"/>
          <w:lang w:val="pt-BR" w:eastAsia="en-US" w:bidi="ar-SA"/>
        </w:rPr>
        <w:t>A publicação da normativa inclui</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procedimentos que dialogam com serviços já existentes no SUS e com novos serviços assistenciais</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como teleconsultoria, teleinterconsulta, telediagnóstico,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teletriagem</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e outras modalidades descritas na portaria. Até então, os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sistemas </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não</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contavam com códigos específicos para registrar os procedimentos relacionados a esses serviços</w:t>
      </w:r>
      <w:r w:rsidRPr="6A165163" w:rsidR="3A24745B">
        <w:rPr>
          <w:rFonts w:ascii="Aptos" w:hAnsi="Aptos" w:eastAsia="Aptos" w:cs="" w:asciiTheme="minorAscii" w:hAnsiTheme="minorAscii" w:eastAsiaTheme="minorAscii" w:cstheme="minorBidi"/>
          <w:noProof w:val="0"/>
          <w:color w:val="auto"/>
          <w:sz w:val="24"/>
          <w:szCs w:val="24"/>
          <w:lang w:val="pt-BR" w:eastAsia="en-US" w:bidi="ar-SA"/>
        </w:rPr>
        <w:t xml:space="preserve"> (BRASIL, 2025)</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w:t>
      </w:r>
      <w:r w:rsidRPr="6A165163" w:rsidR="7D80068E">
        <w:rPr>
          <w:rFonts w:ascii="Aptos" w:hAnsi="Aptos" w:eastAsia="Aptos" w:cs="" w:asciiTheme="minorAscii" w:hAnsiTheme="minorAscii" w:eastAsiaTheme="minorAscii" w:cstheme="minorBidi"/>
          <w:noProof w:val="0"/>
          <w:color w:val="auto"/>
          <w:sz w:val="24"/>
          <w:szCs w:val="24"/>
          <w:lang w:val="pt-BR" w:eastAsia="en-US" w:bidi="ar-SA"/>
        </w:rPr>
        <w:t xml:space="preserve"> </w:t>
      </w:r>
    </w:p>
    <w:p xmlns:wp14="http://schemas.microsoft.com/office/word/2010/wordml" w:rsidP="1BC2EC46" wp14:paraId="6C874126" wp14:textId="1536C314">
      <w:pPr>
        <w:jc w:val="both"/>
        <w:rPr>
          <w:rFonts w:ascii="helvetica" w:hAnsi="helvetica" w:eastAsia="helvetica" w:cs="helvetica"/>
          <w:i w:val="1"/>
          <w:iCs w:val="1"/>
          <w:noProof w:val="0"/>
          <w:sz w:val="24"/>
          <w:szCs w:val="24"/>
          <w:lang w:val="pt-BR"/>
        </w:rPr>
      </w:pPr>
      <w:r w:rsidRPr="1BC2EC46" w:rsidR="5FFE4829">
        <w:rPr>
          <w:rFonts w:ascii="Aptos" w:hAnsi="Aptos" w:eastAsia="Aptos" w:cs="" w:asciiTheme="minorAscii" w:hAnsiTheme="minorAscii" w:eastAsiaTheme="minorAscii" w:cstheme="minorBidi"/>
          <w:noProof w:val="0"/>
          <w:color w:val="auto"/>
          <w:sz w:val="24"/>
          <w:szCs w:val="24"/>
          <w:lang w:val="pt-BR" w:eastAsia="en-US" w:bidi="ar-SA"/>
        </w:rPr>
        <w:t>É importante</w:t>
      </w:r>
      <w:r w:rsidRPr="1BC2EC46" w:rsidR="39AAB7E0">
        <w:rPr>
          <w:rFonts w:ascii="Aptos" w:hAnsi="Aptos" w:eastAsia="Aptos" w:cs="" w:asciiTheme="minorAscii" w:hAnsiTheme="minorAscii" w:eastAsiaTheme="minorAscii" w:cstheme="minorBidi"/>
          <w:noProof w:val="0"/>
          <w:color w:val="auto"/>
          <w:sz w:val="24"/>
          <w:szCs w:val="24"/>
          <w:lang w:val="pt-BR" w:eastAsia="en-US" w:bidi="ar-SA"/>
        </w:rPr>
        <w:t xml:space="preserve"> que os p</w:t>
      </w:r>
      <w:r w:rsidRPr="1BC2EC46" w:rsidR="5D9366D0">
        <w:rPr>
          <w:rFonts w:ascii="Aptos" w:hAnsi="Aptos" w:eastAsia="Aptos" w:cs="" w:asciiTheme="minorAscii" w:hAnsiTheme="minorAscii" w:eastAsiaTheme="minorAscii" w:cstheme="minorBidi"/>
          <w:noProof w:val="0"/>
          <w:color w:val="auto"/>
          <w:sz w:val="24"/>
          <w:szCs w:val="24"/>
          <w:lang w:val="pt-BR" w:eastAsia="en-US" w:bidi="ar-SA"/>
        </w:rPr>
        <w:t xml:space="preserve">rofissionais de saúde </w:t>
      </w:r>
      <w:r w:rsidRPr="1BC2EC46" w:rsidR="01297861">
        <w:rPr>
          <w:rFonts w:ascii="Aptos" w:hAnsi="Aptos" w:eastAsia="Aptos" w:cs="" w:asciiTheme="minorAscii" w:hAnsiTheme="minorAscii" w:eastAsiaTheme="minorAscii" w:cstheme="minorBidi"/>
          <w:noProof w:val="0"/>
          <w:color w:val="auto"/>
          <w:sz w:val="24"/>
          <w:szCs w:val="24"/>
          <w:lang w:val="pt-BR" w:eastAsia="en-US" w:bidi="ar-SA"/>
        </w:rPr>
        <w:t>informem corretamente</w:t>
      </w:r>
      <w:r w:rsidRPr="1BC2EC46" w:rsidR="5D9366D0">
        <w:rPr>
          <w:rFonts w:ascii="Aptos" w:hAnsi="Aptos" w:eastAsia="Aptos" w:cs="" w:asciiTheme="minorAscii" w:hAnsiTheme="minorAscii" w:eastAsiaTheme="minorAscii" w:cstheme="minorBidi"/>
          <w:noProof w:val="0"/>
          <w:color w:val="auto"/>
          <w:sz w:val="24"/>
          <w:szCs w:val="24"/>
          <w:lang w:val="pt-BR" w:eastAsia="en-US" w:bidi="ar-SA"/>
        </w:rPr>
        <w:t xml:space="preserve"> os procedimentos </w:t>
      </w:r>
      <w:r w:rsidRPr="1BC2EC46" w:rsidR="6EC05FBA">
        <w:rPr>
          <w:rFonts w:ascii="Aptos" w:hAnsi="Aptos" w:eastAsia="Aptos" w:cs="" w:asciiTheme="minorAscii" w:hAnsiTheme="minorAscii" w:eastAsiaTheme="minorAscii" w:cstheme="minorBidi"/>
          <w:noProof w:val="0"/>
          <w:color w:val="auto"/>
          <w:sz w:val="24"/>
          <w:szCs w:val="24"/>
          <w:lang w:val="pt-BR" w:eastAsia="en-US" w:bidi="ar-SA"/>
        </w:rPr>
        <w:t xml:space="preserve">realizados nos sistemas de informação, com os </w:t>
      </w:r>
      <w:r w:rsidRPr="1BC2EC46" w:rsidR="5D9366D0">
        <w:rPr>
          <w:rFonts w:ascii="Aptos" w:hAnsi="Aptos" w:eastAsia="Aptos" w:cs="" w:asciiTheme="minorAscii" w:hAnsiTheme="minorAscii" w:eastAsiaTheme="minorAscii" w:cstheme="minorBidi"/>
          <w:noProof w:val="0"/>
          <w:color w:val="auto"/>
          <w:sz w:val="24"/>
          <w:szCs w:val="24"/>
          <w:lang w:val="pt-BR" w:eastAsia="en-US" w:bidi="ar-SA"/>
        </w:rPr>
        <w:t xml:space="preserve">códigos </w:t>
      </w:r>
      <w:r w:rsidRPr="1BC2EC46" w:rsidR="3E665298">
        <w:rPr>
          <w:rFonts w:ascii="Aptos" w:hAnsi="Aptos" w:eastAsia="Aptos" w:cs="" w:asciiTheme="minorAscii" w:hAnsiTheme="minorAscii" w:eastAsiaTheme="minorAscii" w:cstheme="minorBidi"/>
          <w:noProof w:val="0"/>
          <w:color w:val="auto"/>
          <w:sz w:val="24"/>
          <w:szCs w:val="24"/>
          <w:lang w:val="pt-BR" w:eastAsia="en-US" w:bidi="ar-SA"/>
        </w:rPr>
        <w:t>adequados</w:t>
      </w:r>
      <w:r w:rsidRPr="1BC2EC46" w:rsidR="5D9366D0">
        <w:rPr>
          <w:rFonts w:ascii="Aptos" w:hAnsi="Aptos" w:eastAsia="Aptos" w:cs="" w:asciiTheme="minorAscii" w:hAnsiTheme="minorAscii" w:eastAsiaTheme="minorAscii" w:cstheme="minorBidi"/>
          <w:noProof w:val="0"/>
          <w:color w:val="auto"/>
          <w:sz w:val="24"/>
          <w:szCs w:val="24"/>
          <w:lang w:val="pt-BR" w:eastAsia="en-US" w:bidi="ar-SA"/>
        </w:rPr>
        <w:t>, garantindo o registro oficial de suas atividades</w:t>
      </w:r>
      <w:r w:rsidRPr="1BC2EC46" w:rsidR="5F17D3CF">
        <w:rPr>
          <w:rFonts w:ascii="Aptos" w:hAnsi="Aptos" w:eastAsia="Aptos" w:cs="" w:asciiTheme="minorAscii" w:hAnsiTheme="minorAscii" w:eastAsiaTheme="minorAscii" w:cstheme="minorBidi"/>
          <w:noProof w:val="0"/>
          <w:color w:val="auto"/>
          <w:sz w:val="24"/>
          <w:szCs w:val="24"/>
          <w:lang w:val="pt-BR" w:eastAsia="en-US" w:bidi="ar-SA"/>
        </w:rPr>
        <w:t xml:space="preserve">, o que favorece </w:t>
      </w:r>
      <w:r w:rsidRPr="1BC2EC46" w:rsidR="59EA838B">
        <w:rPr>
          <w:rFonts w:ascii="Aptos" w:hAnsi="Aptos" w:eastAsia="Aptos" w:cs="" w:asciiTheme="minorAscii" w:hAnsiTheme="minorAscii" w:eastAsiaTheme="minorAscii" w:cstheme="minorBidi"/>
          <w:noProof w:val="0"/>
          <w:color w:val="auto"/>
          <w:sz w:val="24"/>
          <w:szCs w:val="24"/>
          <w:lang w:val="pt-BR" w:eastAsia="en-US" w:bidi="ar-SA"/>
        </w:rPr>
        <w:t xml:space="preserve">o monitoramento das ações de telessaúde, </w:t>
      </w:r>
      <w:r w:rsidRPr="1BC2EC46" w:rsidR="5F17D3CF">
        <w:rPr>
          <w:rFonts w:ascii="Aptos" w:hAnsi="Aptos" w:eastAsia="Aptos" w:cs="" w:asciiTheme="minorAscii" w:hAnsiTheme="minorAscii" w:eastAsiaTheme="minorAscii" w:cstheme="minorBidi"/>
          <w:noProof w:val="0"/>
          <w:color w:val="auto"/>
          <w:sz w:val="24"/>
          <w:szCs w:val="24"/>
          <w:lang w:val="pt-BR" w:eastAsia="en-US" w:bidi="ar-SA"/>
        </w:rPr>
        <w:t>a avaliação</w:t>
      </w:r>
      <w:r w:rsidRPr="1BC2EC46" w:rsidR="5F17D3CF">
        <w:rPr>
          <w:rFonts w:ascii="Aptos" w:hAnsi="Aptos" w:eastAsia="Aptos" w:cs="" w:asciiTheme="minorAscii" w:hAnsiTheme="minorAscii" w:eastAsiaTheme="minorAscii" w:cstheme="minorBidi"/>
          <w:noProof w:val="0"/>
          <w:color w:val="auto"/>
          <w:sz w:val="24"/>
          <w:szCs w:val="24"/>
          <w:lang w:val="pt-BR" w:eastAsia="en-US" w:bidi="ar-SA"/>
        </w:rPr>
        <w:t>,</w:t>
      </w:r>
      <w:r w:rsidRPr="1BC2EC46" w:rsidR="3403298A">
        <w:rPr>
          <w:rFonts w:ascii="Aptos" w:hAnsi="Aptos" w:eastAsia="Aptos" w:cs="" w:asciiTheme="minorAscii" w:hAnsiTheme="minorAscii" w:eastAsiaTheme="minorAscii" w:cstheme="minorBidi"/>
          <w:noProof w:val="0"/>
          <w:color w:val="auto"/>
          <w:sz w:val="24"/>
          <w:szCs w:val="24"/>
          <w:lang w:val="pt-BR" w:eastAsia="en-US" w:bidi="ar-SA"/>
        </w:rPr>
        <w:t xml:space="preserve"> fomentar</w:t>
      </w:r>
      <w:r w:rsidRPr="1BC2EC46" w:rsidR="3403298A">
        <w:rPr>
          <w:rFonts w:ascii="Aptos" w:hAnsi="Aptos" w:eastAsia="Aptos" w:cs="" w:asciiTheme="minorAscii" w:hAnsiTheme="minorAscii" w:eastAsiaTheme="minorAscii" w:cstheme="minorBidi"/>
          <w:noProof w:val="0"/>
          <w:color w:val="auto"/>
          <w:sz w:val="24"/>
          <w:szCs w:val="24"/>
          <w:lang w:val="pt-BR" w:eastAsia="en-US" w:bidi="ar-SA"/>
        </w:rPr>
        <w:t xml:space="preserve"> ações e estratégias,</w:t>
      </w:r>
      <w:r w:rsidRPr="1BC2EC46" w:rsidR="5F17D3CF">
        <w:rPr>
          <w:rFonts w:ascii="Aptos" w:hAnsi="Aptos" w:eastAsia="Aptos" w:cs="" w:asciiTheme="minorAscii" w:hAnsiTheme="minorAscii" w:eastAsiaTheme="minorAscii" w:cstheme="minorBidi"/>
          <w:noProof w:val="0"/>
          <w:color w:val="auto"/>
          <w:sz w:val="24"/>
          <w:szCs w:val="24"/>
          <w:lang w:val="pt-BR" w:eastAsia="en-US" w:bidi="ar-SA"/>
        </w:rPr>
        <w:t xml:space="preserve"> como também a construção de série histórica da execução dos procedimentos</w:t>
      </w:r>
      <w:r w:rsidRPr="1BC2EC46" w:rsidR="02E28A0A">
        <w:rPr>
          <w:rFonts w:ascii="Aptos" w:hAnsi="Aptos" w:eastAsia="Aptos" w:cs="" w:asciiTheme="minorAscii" w:hAnsiTheme="minorAscii" w:eastAsiaTheme="minorAscii" w:cstheme="minorBidi"/>
          <w:noProof w:val="0"/>
          <w:color w:val="auto"/>
          <w:sz w:val="24"/>
          <w:szCs w:val="24"/>
          <w:lang w:val="pt-BR" w:eastAsia="en-US" w:bidi="ar-SA"/>
        </w:rPr>
        <w:t xml:space="preserve"> (BRASIL, 2025)</w:t>
      </w:r>
      <w:r w:rsidRPr="1BC2EC46" w:rsidR="5D9366D0">
        <w:rPr>
          <w:rFonts w:ascii="Aptos" w:hAnsi="Aptos" w:eastAsia="Aptos" w:cs="" w:asciiTheme="minorAscii" w:hAnsiTheme="minorAscii" w:eastAsiaTheme="minorAscii" w:cstheme="minorBidi"/>
          <w:noProof w:val="0"/>
          <w:color w:val="auto"/>
          <w:sz w:val="24"/>
          <w:szCs w:val="24"/>
          <w:lang w:val="pt-BR" w:eastAsia="en-US" w:bidi="ar-SA"/>
        </w:rPr>
        <w:t>.</w:t>
      </w:r>
    </w:p>
    <w:p xmlns:wp14="http://schemas.microsoft.com/office/word/2010/wordml" w:rsidP="556462DB" wp14:paraId="7D4E8C67" wp14:textId="30D96C59">
      <w:pPr>
        <w:jc w:val="both"/>
        <w:rPr>
          <w:rFonts w:ascii="Aptos" w:hAnsi="Aptos" w:eastAsia="Aptos" w:cs="" w:asciiTheme="minorAscii" w:hAnsiTheme="minorAscii" w:eastAsiaTheme="minorAscii" w:cstheme="minorBidi"/>
          <w:noProof w:val="0"/>
          <w:color w:val="auto"/>
          <w:sz w:val="24"/>
          <w:szCs w:val="24"/>
          <w:lang w:val="pt-BR" w:eastAsia="en-US" w:bidi="ar-SA"/>
        </w:rPr>
      </w:pPr>
      <w:r w:rsidRPr="6A165163" w:rsidR="1F854A9A">
        <w:rPr>
          <w:rFonts w:ascii="Aptos" w:hAnsi="Aptos" w:eastAsia="Aptos" w:cs="" w:asciiTheme="minorAscii" w:hAnsiTheme="minorAscii" w:eastAsiaTheme="minorAscii" w:cstheme="minorBidi"/>
          <w:noProof w:val="0"/>
          <w:color w:val="auto"/>
          <w:sz w:val="24"/>
          <w:szCs w:val="24"/>
          <w:lang w:val="pt-BR" w:eastAsia="en-US" w:bidi="ar-SA"/>
        </w:rPr>
        <w:t>Na Tabela 1</w:t>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 xml:space="preserve"> segue a lista de procedimentos que podem ser utilizadas para registrar os atendimentos de </w:t>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telessaúde</w:t>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 xml:space="preserve">. </w:t>
      </w:r>
      <w:commentRangeStart w:id="667246333"/>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 xml:space="preserve">O registro deverá ser feito pelo </w:t>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 xml:space="preserve">estabelecimento executor, não pelo </w:t>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núcleo de telessaúde,</w:t>
      </w:r>
      <w:commentRangeEnd w:id="667246333"/>
      <w:r>
        <w:rPr>
          <w:rStyle w:val="CommentReference"/>
        </w:rPr>
        <w:commentReference w:id="667246333"/>
      </w:r>
      <w:r w:rsidRPr="6A165163" w:rsidR="0F20B143">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6A165163" w:rsidR="664D25C7">
        <w:rPr>
          <w:rFonts w:ascii="Aptos" w:hAnsi="Aptos" w:eastAsia="Aptos" w:cs="" w:asciiTheme="minorAscii" w:hAnsiTheme="minorAscii" w:eastAsiaTheme="minorAscii" w:cstheme="minorBidi"/>
          <w:noProof w:val="0"/>
          <w:color w:val="auto"/>
          <w:sz w:val="24"/>
          <w:szCs w:val="24"/>
          <w:lang w:val="pt-BR" w:eastAsia="en-US" w:bidi="ar-SA"/>
        </w:rPr>
        <w:t>e as devidas atualizações no CNES pelo ente gestor do estabelecimento. As orie</w:t>
      </w:r>
      <w:r w:rsidRPr="6A165163" w:rsidR="664D25C7">
        <w:rPr>
          <w:rFonts w:ascii="Aptos" w:hAnsi="Aptos" w:eastAsia="Aptos" w:cs="" w:asciiTheme="minorAscii" w:hAnsiTheme="minorAscii" w:eastAsiaTheme="minorAscii" w:cstheme="minorBidi"/>
          <w:noProof w:val="0"/>
          <w:color w:val="auto"/>
          <w:sz w:val="24"/>
          <w:szCs w:val="24"/>
          <w:lang w:val="pt-BR" w:eastAsia="en-US" w:bidi="ar-SA"/>
        </w:rPr>
        <w:t xml:space="preserve">ntações técnicas para as devidas atualizações de CNES, como também </w:t>
      </w:r>
      <w:r w:rsidRPr="6A165163" w:rsidR="22149FD9">
        <w:rPr>
          <w:rFonts w:ascii="Aptos" w:hAnsi="Aptos" w:eastAsia="Aptos" w:cs="" w:asciiTheme="minorAscii" w:hAnsiTheme="minorAscii" w:eastAsiaTheme="minorAscii" w:cstheme="minorBidi"/>
          <w:noProof w:val="0"/>
          <w:color w:val="auto"/>
          <w:sz w:val="24"/>
          <w:szCs w:val="24"/>
          <w:lang w:val="pt-BR" w:eastAsia="en-US" w:bidi="ar-SA"/>
        </w:rPr>
        <w:t xml:space="preserve">como informar </w:t>
      </w:r>
      <w:r w:rsidRPr="6A165163" w:rsidR="22149FD9">
        <w:rPr>
          <w:rFonts w:ascii="Aptos" w:hAnsi="Aptos" w:eastAsia="Aptos" w:cs="" w:asciiTheme="minorAscii" w:hAnsiTheme="minorAscii" w:eastAsiaTheme="minorAscii" w:cstheme="minorBidi"/>
          <w:noProof w:val="0"/>
          <w:color w:val="auto"/>
          <w:sz w:val="24"/>
          <w:szCs w:val="24"/>
          <w:lang w:val="pt-BR" w:eastAsia="en-US" w:bidi="ar-SA"/>
        </w:rPr>
        <w:t>nos instrumentos de registros serão</w:t>
      </w:r>
      <w:r w:rsidRPr="6A165163" w:rsidR="664D25C7">
        <w:rPr>
          <w:rFonts w:ascii="Aptos" w:hAnsi="Aptos" w:eastAsia="Aptos" w:cs="" w:asciiTheme="minorAscii" w:hAnsiTheme="minorAscii" w:eastAsiaTheme="minorAscii" w:cstheme="minorBidi"/>
          <w:noProof w:val="0"/>
          <w:color w:val="auto"/>
          <w:sz w:val="24"/>
          <w:szCs w:val="24"/>
          <w:lang w:val="pt-BR" w:eastAsia="en-US" w:bidi="ar-SA"/>
        </w:rPr>
        <w:t xml:space="preserve"> publicadas em notas técnicas e</w:t>
      </w:r>
      <w:r w:rsidRPr="6A165163" w:rsidR="7C10124A">
        <w:rPr>
          <w:rFonts w:ascii="Aptos" w:hAnsi="Aptos" w:eastAsia="Aptos" w:cs="" w:asciiTheme="minorAscii" w:hAnsiTheme="minorAscii" w:eastAsiaTheme="minorAscii" w:cstheme="minorBidi"/>
          <w:noProof w:val="0"/>
          <w:color w:val="auto"/>
          <w:sz w:val="24"/>
          <w:szCs w:val="24"/>
          <w:lang w:val="pt-BR" w:eastAsia="en-US" w:bidi="ar-SA"/>
        </w:rPr>
        <w:t xml:space="preserve">specíficas da SES/MG. </w:t>
      </w:r>
    </w:p>
    <w:p w:rsidR="1919532C" w:rsidP="6A165163" w:rsidRDefault="1919532C" w14:paraId="6ED37600" w14:textId="5327A769">
      <w:pPr>
        <w:jc w:val="both"/>
        <w:rPr>
          <w:rFonts w:ascii="Aptos" w:hAnsi="Aptos" w:eastAsia="Aptos" w:cs="" w:asciiTheme="minorAscii" w:hAnsiTheme="minorAscii" w:eastAsiaTheme="minorAscii" w:cstheme="minorBidi"/>
          <w:noProof w:val="0"/>
          <w:color w:val="auto"/>
          <w:sz w:val="24"/>
          <w:szCs w:val="24"/>
          <w:lang w:val="pt-BR" w:eastAsia="en-US" w:bidi="ar-SA"/>
        </w:rPr>
      </w:pPr>
      <w:r w:rsidRPr="6A165163" w:rsidR="1919532C">
        <w:rPr>
          <w:rFonts w:ascii="Aptos" w:hAnsi="Aptos" w:eastAsia="Aptos" w:cs="" w:asciiTheme="minorAscii" w:hAnsiTheme="minorAscii" w:eastAsiaTheme="minorAscii" w:cstheme="minorBidi"/>
          <w:noProof w:val="0"/>
          <w:color w:val="auto"/>
          <w:sz w:val="24"/>
          <w:szCs w:val="24"/>
          <w:lang w:val="pt-BR" w:eastAsia="en-US" w:bidi="ar-SA"/>
        </w:rPr>
        <w:t xml:space="preserve">Tabela 1. </w:t>
      </w:r>
      <w:commentRangeStart w:id="876992510"/>
      <w:r w:rsidRPr="6A165163" w:rsidR="1919532C">
        <w:rPr>
          <w:rFonts w:ascii="Aptos" w:hAnsi="Aptos" w:eastAsia="Aptos" w:cs="" w:asciiTheme="minorAscii" w:hAnsiTheme="minorAscii" w:eastAsiaTheme="minorAscii" w:cstheme="minorBidi"/>
          <w:noProof w:val="0"/>
          <w:color w:val="auto"/>
          <w:sz w:val="24"/>
          <w:szCs w:val="24"/>
          <w:lang w:val="pt-BR" w:eastAsia="en-US" w:bidi="ar-SA"/>
        </w:rPr>
        <w:t>Procedimentos de telessaúde</w:t>
      </w:r>
      <w:commentRangeEnd w:id="876992510"/>
      <w:r>
        <w:rPr>
          <w:rStyle w:val="CommentReference"/>
        </w:rPr>
        <w:commentReference w:id="876992510"/>
      </w:r>
      <w:r w:rsidRPr="6A165163" w:rsidR="1919532C">
        <w:rPr>
          <w:rFonts w:ascii="Aptos" w:hAnsi="Aptos" w:eastAsia="Aptos" w:cs="" w:asciiTheme="minorAscii" w:hAnsiTheme="minorAscii" w:eastAsiaTheme="minorAscii" w:cstheme="minorBidi"/>
          <w:noProof w:val="0"/>
          <w:color w:val="auto"/>
          <w:sz w:val="24"/>
          <w:szCs w:val="24"/>
          <w:lang w:val="pt-BR" w:eastAsia="en-US" w:bidi="ar-SA"/>
        </w:rPr>
        <w:t xml:space="preserve"> disponíveis na Tabela SIGTAP</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776"/>
        <w:gridCol w:w="6084"/>
      </w:tblGrid>
      <w:tr w:rsidR="556462DB" w:rsidTr="1BC2EC46" w14:paraId="7BD6CEF8">
        <w:trPr>
          <w:trHeight w:val="300"/>
        </w:trPr>
        <w:tc>
          <w:tcPr>
            <w:tcW w:w="1776" w:type="dxa"/>
            <w:tcBorders/>
            <w:tcMar>
              <w:top w:w="15" w:type="dxa"/>
              <w:left w:w="15" w:type="dxa"/>
              <w:right w:w="15" w:type="dxa"/>
            </w:tcMar>
            <w:vAlign w:val="bottom"/>
          </w:tcPr>
          <w:p w:rsidR="556462DB" w:rsidP="1BC2EC46" w:rsidRDefault="556462DB" w14:paraId="72641006" w14:textId="03138486">
            <w:pPr>
              <w:spacing w:before="0" w:beforeAutospacing="off" w:after="0" w:afterAutospacing="off"/>
              <w:rPr>
                <w:rFonts w:ascii="Calibri" w:hAnsi="Calibri" w:eastAsia="Calibri" w:cs="Calibri"/>
                <w:b w:val="1"/>
                <w:bCs w:val="1"/>
                <w:i w:val="0"/>
                <w:iCs w:val="0"/>
                <w:strike w:val="0"/>
                <w:dstrike w:val="0"/>
                <w:color w:val="auto" w:themeColor="text1" w:themeTint="FF" w:themeShade="FF"/>
                <w:sz w:val="22"/>
                <w:szCs w:val="22"/>
                <w:u w:val="none"/>
              </w:rPr>
            </w:pPr>
            <w:commentRangeStart w:id="780826985"/>
            <w:r w:rsidRPr="1BC2EC46" w:rsidR="08B1BA07">
              <w:rPr>
                <w:rFonts w:ascii="Calibri" w:hAnsi="Calibri" w:eastAsia="Calibri" w:cs="Calibri"/>
                <w:b w:val="1"/>
                <w:bCs w:val="1"/>
                <w:i w:val="0"/>
                <w:iCs w:val="0"/>
                <w:strike w:val="0"/>
                <w:dstrike w:val="0"/>
                <w:color w:val="auto"/>
                <w:sz w:val="22"/>
                <w:szCs w:val="22"/>
                <w:u w:val="none"/>
              </w:rPr>
              <w:t>Código</w:t>
            </w:r>
          </w:p>
        </w:tc>
        <w:tc>
          <w:tcPr>
            <w:tcW w:w="6084" w:type="dxa"/>
            <w:tcBorders/>
            <w:tcMar>
              <w:top w:w="15" w:type="dxa"/>
              <w:left w:w="15" w:type="dxa"/>
              <w:right w:w="15" w:type="dxa"/>
            </w:tcMar>
            <w:vAlign w:val="bottom"/>
          </w:tcPr>
          <w:p w:rsidR="556462DB" w:rsidP="1BC2EC46" w:rsidRDefault="556462DB" w14:paraId="7C943795" w14:textId="0F0D05B1">
            <w:pPr>
              <w:spacing w:before="0" w:beforeAutospacing="off" w:after="0" w:afterAutospacing="off"/>
              <w:rPr>
                <w:rFonts w:ascii="Calibri" w:hAnsi="Calibri" w:eastAsia="Calibri" w:cs="Calibri"/>
                <w:b w:val="1"/>
                <w:bCs w:val="1"/>
                <w:i w:val="0"/>
                <w:iCs w:val="0"/>
                <w:strike w:val="0"/>
                <w:dstrike w:val="0"/>
                <w:color w:val="auto" w:themeColor="text1" w:themeTint="FF" w:themeShade="FF"/>
                <w:sz w:val="22"/>
                <w:szCs w:val="22"/>
                <w:u w:val="none"/>
              </w:rPr>
            </w:pPr>
            <w:r w:rsidRPr="1BC2EC46" w:rsidR="08B1BA07">
              <w:rPr>
                <w:rFonts w:ascii="Calibri" w:hAnsi="Calibri" w:eastAsia="Calibri" w:cs="Calibri"/>
                <w:b w:val="1"/>
                <w:bCs w:val="1"/>
                <w:i w:val="0"/>
                <w:iCs w:val="0"/>
                <w:strike w:val="0"/>
                <w:dstrike w:val="0"/>
                <w:color w:val="auto"/>
                <w:sz w:val="22"/>
                <w:szCs w:val="22"/>
                <w:u w:val="none"/>
              </w:rPr>
              <w:t>Nome do procedimento</w:t>
            </w:r>
          </w:p>
        </w:tc>
      </w:tr>
      <w:tr w:rsidR="556462DB" w:rsidTr="1BC2EC46" w14:paraId="67D9B8E4">
        <w:trPr>
          <w:trHeight w:val="300"/>
        </w:trPr>
        <w:tc>
          <w:tcPr>
            <w:tcW w:w="1776" w:type="dxa"/>
            <w:tcBorders/>
            <w:tcMar>
              <w:top w:w="15" w:type="dxa"/>
              <w:left w:w="15" w:type="dxa"/>
              <w:right w:w="15" w:type="dxa"/>
            </w:tcMar>
            <w:vAlign w:val="center"/>
          </w:tcPr>
          <w:p w:rsidR="556462DB" w:rsidP="1BC2EC46" w:rsidRDefault="556462DB" w14:paraId="7F0BAC57" w14:textId="3D4CA3CB">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02.11.02.009-5</w:t>
            </w:r>
          </w:p>
        </w:tc>
        <w:tc>
          <w:tcPr>
            <w:tcW w:w="6084" w:type="dxa"/>
            <w:tcBorders/>
            <w:tcMar>
              <w:top w:w="15" w:type="dxa"/>
              <w:left w:w="15" w:type="dxa"/>
              <w:right w:w="15" w:type="dxa"/>
            </w:tcMar>
            <w:vAlign w:val="bottom"/>
          </w:tcPr>
          <w:p w:rsidR="556462DB" w:rsidP="1BC2EC46" w:rsidRDefault="556462DB" w14:paraId="0BBAA4CA" w14:textId="449E352E">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TELE-ELETROCARDIOGRAMA SÍNCRONO/LAUDO</w:t>
            </w:r>
          </w:p>
        </w:tc>
      </w:tr>
      <w:tr w:rsidR="556462DB" w:rsidTr="1BC2EC46" w14:paraId="1B9F990F">
        <w:trPr>
          <w:trHeight w:val="300"/>
        </w:trPr>
        <w:tc>
          <w:tcPr>
            <w:tcW w:w="1776" w:type="dxa"/>
            <w:tcBorders/>
            <w:tcMar>
              <w:top w:w="15" w:type="dxa"/>
              <w:left w:w="15" w:type="dxa"/>
              <w:right w:w="15" w:type="dxa"/>
            </w:tcMar>
            <w:vAlign w:val="center"/>
          </w:tcPr>
          <w:p w:rsidR="556462DB" w:rsidP="1BC2EC46" w:rsidRDefault="556462DB" w14:paraId="176FFCAC" w14:textId="1BF79B33">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03.01.01.025-0</w:t>
            </w:r>
          </w:p>
        </w:tc>
        <w:tc>
          <w:tcPr>
            <w:tcW w:w="6084" w:type="dxa"/>
            <w:tcBorders/>
            <w:tcMar>
              <w:top w:w="15" w:type="dxa"/>
              <w:left w:w="15" w:type="dxa"/>
              <w:right w:w="15" w:type="dxa"/>
            </w:tcMar>
            <w:vAlign w:val="center"/>
          </w:tcPr>
          <w:p w:rsidR="556462DB" w:rsidP="1BC2EC46" w:rsidRDefault="556462DB" w14:paraId="131A5392" w14:textId="266E478C">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 TELECONSULTA NA ATENÇÃO PRIMÁRIA</w:t>
            </w:r>
          </w:p>
        </w:tc>
      </w:tr>
      <w:tr w:rsidR="556462DB" w:rsidTr="1BC2EC46" w14:paraId="54882651">
        <w:trPr>
          <w:trHeight w:val="300"/>
        </w:trPr>
        <w:tc>
          <w:tcPr>
            <w:tcW w:w="1776" w:type="dxa"/>
            <w:tcBorders/>
            <w:tcMar>
              <w:top w:w="15" w:type="dxa"/>
              <w:left w:w="15" w:type="dxa"/>
              <w:right w:w="15" w:type="dxa"/>
            </w:tcMar>
            <w:vAlign w:val="center"/>
          </w:tcPr>
          <w:p w:rsidR="556462DB" w:rsidP="1BC2EC46" w:rsidRDefault="556462DB" w14:paraId="0498D66D" w14:textId="3DC80298">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03.01.01.030-7</w:t>
            </w:r>
          </w:p>
        </w:tc>
        <w:tc>
          <w:tcPr>
            <w:tcW w:w="6084" w:type="dxa"/>
            <w:tcBorders/>
            <w:tcMar>
              <w:top w:w="15" w:type="dxa"/>
              <w:left w:w="15" w:type="dxa"/>
              <w:right w:w="15" w:type="dxa"/>
            </w:tcMar>
            <w:vAlign w:val="center"/>
          </w:tcPr>
          <w:p w:rsidR="556462DB" w:rsidP="1BC2EC46" w:rsidRDefault="556462DB" w14:paraId="3A013985" w14:textId="1D22C610">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TELECONSULTA MÉDICA NA ATENÇÃO ESPECIALIZADA</w:t>
            </w:r>
          </w:p>
        </w:tc>
      </w:tr>
      <w:tr w:rsidR="556462DB" w:rsidTr="1BC2EC46" w14:paraId="0906548D">
        <w:trPr>
          <w:trHeight w:val="300"/>
        </w:trPr>
        <w:tc>
          <w:tcPr>
            <w:tcW w:w="1776" w:type="dxa"/>
            <w:tcBorders/>
            <w:tcMar>
              <w:top w:w="15" w:type="dxa"/>
              <w:left w:w="15" w:type="dxa"/>
              <w:right w:w="15" w:type="dxa"/>
            </w:tcMar>
            <w:vAlign w:val="center"/>
          </w:tcPr>
          <w:p w:rsidR="556462DB" w:rsidP="1BC2EC46" w:rsidRDefault="556462DB" w14:paraId="6EB26ACF" w14:textId="4831FD9B">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03.01.01.031-5</w:t>
            </w:r>
          </w:p>
        </w:tc>
        <w:tc>
          <w:tcPr>
            <w:tcW w:w="6084" w:type="dxa"/>
            <w:tcBorders/>
            <w:tcMar>
              <w:top w:w="15" w:type="dxa"/>
              <w:left w:w="15" w:type="dxa"/>
              <w:right w:w="15" w:type="dxa"/>
            </w:tcMar>
            <w:vAlign w:val="center"/>
          </w:tcPr>
          <w:p w:rsidR="556462DB" w:rsidP="1BC2EC46" w:rsidRDefault="556462DB" w14:paraId="27366D97" w14:textId="77F0E464">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TELECONSULTA POR PROFISSIONAIS DE NÍVEL SUPERIOR NA ATENÇÃO ESPECIALIZADA (EXCETO MÉDICO)</w:t>
            </w:r>
          </w:p>
        </w:tc>
      </w:tr>
      <w:tr w:rsidR="556462DB" w:rsidTr="1BC2EC46" w14:paraId="6AECA56E">
        <w:trPr>
          <w:trHeight w:val="300"/>
        </w:trPr>
        <w:tc>
          <w:tcPr>
            <w:tcW w:w="1776" w:type="dxa"/>
            <w:tcBorders/>
            <w:tcMar>
              <w:top w:w="15" w:type="dxa"/>
              <w:left w:w="15" w:type="dxa"/>
              <w:right w:w="15" w:type="dxa"/>
            </w:tcMar>
            <w:vAlign w:val="center"/>
          </w:tcPr>
          <w:p w:rsidR="556462DB" w:rsidP="1BC2EC46" w:rsidRDefault="556462DB" w14:paraId="13780085" w14:textId="675E8114">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03.01.07.023-7</w:t>
            </w:r>
          </w:p>
        </w:tc>
        <w:tc>
          <w:tcPr>
            <w:tcW w:w="6084" w:type="dxa"/>
            <w:tcBorders/>
            <w:tcMar>
              <w:top w:w="15" w:type="dxa"/>
              <w:left w:w="15" w:type="dxa"/>
              <w:right w:w="15" w:type="dxa"/>
            </w:tcMar>
            <w:vAlign w:val="center"/>
          </w:tcPr>
          <w:p w:rsidR="556462DB" w:rsidP="1BC2EC46" w:rsidRDefault="556462DB" w14:paraId="6E63A651" w14:textId="5CF7B639">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TELEATENDIMENTO/TELEMONITORAMENTO EM REABILITAÇÃO FÍSICA</w:t>
            </w:r>
          </w:p>
        </w:tc>
      </w:tr>
      <w:tr w:rsidR="556462DB" w:rsidTr="1BC2EC46" w14:paraId="090262D6">
        <w:trPr>
          <w:trHeight w:val="300"/>
        </w:trPr>
        <w:tc>
          <w:tcPr>
            <w:tcW w:w="1776" w:type="dxa"/>
            <w:tcBorders/>
            <w:tcMar>
              <w:top w:w="15" w:type="dxa"/>
              <w:left w:w="15" w:type="dxa"/>
              <w:right w:w="15" w:type="dxa"/>
            </w:tcMar>
            <w:vAlign w:val="center"/>
          </w:tcPr>
          <w:p w:rsidR="556462DB" w:rsidP="1BC2EC46" w:rsidRDefault="556462DB" w14:paraId="09C1C6FF" w14:textId="0CCF92DD">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03.01.07.024-5 </w:t>
            </w:r>
          </w:p>
        </w:tc>
        <w:tc>
          <w:tcPr>
            <w:tcW w:w="6084" w:type="dxa"/>
            <w:tcBorders/>
            <w:tcMar>
              <w:top w:w="15" w:type="dxa"/>
              <w:left w:w="15" w:type="dxa"/>
              <w:right w:w="15" w:type="dxa"/>
            </w:tcMar>
            <w:vAlign w:val="center"/>
          </w:tcPr>
          <w:p w:rsidR="556462DB" w:rsidP="1BC2EC46" w:rsidRDefault="556462DB" w14:paraId="3050757F" w14:textId="6B120D6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TELETENDIMENTO/TELEMONITORAMENTO EM REABILITAÇÃO VISUAL</w:t>
            </w:r>
          </w:p>
        </w:tc>
      </w:tr>
      <w:tr w:rsidR="556462DB" w:rsidTr="1BC2EC46" w14:paraId="7B39B231">
        <w:trPr>
          <w:trHeight w:val="300"/>
        </w:trPr>
        <w:tc>
          <w:tcPr>
            <w:tcW w:w="1776" w:type="dxa"/>
            <w:tcBorders/>
            <w:tcMar>
              <w:top w:w="15" w:type="dxa"/>
              <w:left w:w="15" w:type="dxa"/>
              <w:right w:w="15" w:type="dxa"/>
            </w:tcMar>
            <w:vAlign w:val="center"/>
          </w:tcPr>
          <w:p w:rsidR="556462DB" w:rsidP="1BC2EC46" w:rsidRDefault="556462DB" w14:paraId="56132D5A" w14:textId="4BD11E29">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03.01.07.025-3</w:t>
            </w:r>
          </w:p>
        </w:tc>
        <w:tc>
          <w:tcPr>
            <w:tcW w:w="6084" w:type="dxa"/>
            <w:tcBorders/>
            <w:tcMar>
              <w:top w:w="15" w:type="dxa"/>
              <w:left w:w="15" w:type="dxa"/>
              <w:right w:w="15" w:type="dxa"/>
            </w:tcMar>
            <w:vAlign w:val="center"/>
          </w:tcPr>
          <w:p w:rsidR="556462DB" w:rsidP="1BC2EC46" w:rsidRDefault="556462DB" w14:paraId="439400BF" w14:textId="78B716F1">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TELEATENDIMENTO/TELEMONITORAMENTO EM REABILITAÇÃO AUDITIVA</w:t>
            </w:r>
          </w:p>
        </w:tc>
      </w:tr>
      <w:tr w:rsidR="556462DB" w:rsidTr="1BC2EC46" w14:paraId="199F20D8">
        <w:trPr>
          <w:trHeight w:val="300"/>
        </w:trPr>
        <w:tc>
          <w:tcPr>
            <w:tcW w:w="1776" w:type="dxa"/>
            <w:tcBorders/>
            <w:tcMar>
              <w:top w:w="15" w:type="dxa"/>
              <w:left w:w="15" w:type="dxa"/>
              <w:right w:w="15" w:type="dxa"/>
            </w:tcMar>
            <w:vAlign w:val="center"/>
          </w:tcPr>
          <w:p w:rsidR="556462DB" w:rsidP="1BC2EC46" w:rsidRDefault="556462DB" w14:paraId="6CE12CF8" w14:textId="4086C06A">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03.01.07.026-1 </w:t>
            </w:r>
          </w:p>
        </w:tc>
        <w:tc>
          <w:tcPr>
            <w:tcW w:w="6084" w:type="dxa"/>
            <w:tcBorders/>
            <w:tcMar>
              <w:top w:w="15" w:type="dxa"/>
              <w:left w:w="15" w:type="dxa"/>
              <w:right w:w="15" w:type="dxa"/>
            </w:tcMar>
            <w:vAlign w:val="center"/>
          </w:tcPr>
          <w:p w:rsidR="556462DB" w:rsidP="1BC2EC46" w:rsidRDefault="556462DB" w14:paraId="06051151" w14:textId="5AEC23E7">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TELEATENDIMENTO/TELEMONITORAMENTO EM REABILITAÇÃO INTELECTUAL</w:t>
            </w:r>
          </w:p>
        </w:tc>
      </w:tr>
      <w:tr w:rsidR="556462DB" w:rsidTr="1BC2EC46" w14:paraId="6BDD6613">
        <w:trPr>
          <w:trHeight w:val="300"/>
        </w:trPr>
        <w:tc>
          <w:tcPr>
            <w:tcW w:w="1776" w:type="dxa"/>
            <w:tcBorders/>
            <w:tcMar>
              <w:top w:w="15" w:type="dxa"/>
              <w:left w:w="15" w:type="dxa"/>
              <w:right w:w="15" w:type="dxa"/>
            </w:tcMar>
            <w:vAlign w:val="bottom"/>
          </w:tcPr>
          <w:p w:rsidR="556462DB" w:rsidP="1BC2EC46" w:rsidRDefault="556462DB" w14:paraId="266F9055" w14:textId="0922D2D3">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08.04.01.001-3 </w:t>
            </w:r>
          </w:p>
        </w:tc>
        <w:tc>
          <w:tcPr>
            <w:tcW w:w="6084" w:type="dxa"/>
            <w:tcBorders/>
            <w:tcMar>
              <w:top w:w="15" w:type="dxa"/>
              <w:left w:w="15" w:type="dxa"/>
              <w:right w:w="15" w:type="dxa"/>
            </w:tcMar>
            <w:vAlign w:val="bottom"/>
          </w:tcPr>
          <w:p w:rsidR="556462DB" w:rsidP="1BC2EC46" w:rsidRDefault="556462DB" w14:paraId="0E5197B6" w14:textId="4FBB56E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TELECONSULTORIA ASSÍNCRONA (NÃO SIMULTÂNEA) - SOLICITANTE</w:t>
            </w:r>
          </w:p>
        </w:tc>
      </w:tr>
      <w:tr w:rsidR="556462DB" w:rsidTr="1BC2EC46" w14:paraId="6A148030">
        <w:trPr>
          <w:trHeight w:val="300"/>
        </w:trPr>
        <w:tc>
          <w:tcPr>
            <w:tcW w:w="1776" w:type="dxa"/>
            <w:tcBorders/>
            <w:tcMar>
              <w:top w:w="15" w:type="dxa"/>
              <w:left w:w="15" w:type="dxa"/>
              <w:right w:w="15" w:type="dxa"/>
            </w:tcMar>
            <w:vAlign w:val="bottom"/>
          </w:tcPr>
          <w:p w:rsidR="556462DB" w:rsidP="1BC2EC46" w:rsidRDefault="556462DB" w14:paraId="0C005FCA" w14:textId="49028C74">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08.04.01.002-1 </w:t>
            </w:r>
          </w:p>
        </w:tc>
        <w:tc>
          <w:tcPr>
            <w:tcW w:w="6084" w:type="dxa"/>
            <w:tcBorders/>
            <w:tcMar>
              <w:top w:w="15" w:type="dxa"/>
              <w:left w:w="15" w:type="dxa"/>
              <w:right w:w="15" w:type="dxa"/>
            </w:tcMar>
            <w:vAlign w:val="bottom"/>
          </w:tcPr>
          <w:p w:rsidR="556462DB" w:rsidP="1BC2EC46" w:rsidRDefault="556462DB" w14:paraId="425DABEB" w14:textId="6F87236F">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TELECONSULTORIA ASSÍNCRONA (NÃO SIMULTÂNEA) - EXECUTANTE</w:t>
            </w:r>
          </w:p>
        </w:tc>
      </w:tr>
      <w:tr w:rsidR="556462DB" w:rsidTr="1BC2EC46" w14:paraId="5EAC9BBF">
        <w:trPr>
          <w:trHeight w:val="300"/>
        </w:trPr>
        <w:tc>
          <w:tcPr>
            <w:tcW w:w="1776" w:type="dxa"/>
            <w:tcBorders/>
            <w:tcMar>
              <w:top w:w="15" w:type="dxa"/>
              <w:left w:w="15" w:type="dxa"/>
              <w:right w:w="15" w:type="dxa"/>
            </w:tcMar>
            <w:vAlign w:val="bottom"/>
          </w:tcPr>
          <w:p w:rsidR="556462DB" w:rsidP="1BC2EC46" w:rsidRDefault="556462DB" w14:paraId="2B577A68" w14:textId="492189CB">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08.04.01.003-0</w:t>
            </w:r>
          </w:p>
        </w:tc>
        <w:tc>
          <w:tcPr>
            <w:tcW w:w="6084" w:type="dxa"/>
            <w:tcBorders/>
            <w:tcMar>
              <w:top w:w="15" w:type="dxa"/>
              <w:left w:w="15" w:type="dxa"/>
              <w:right w:w="15" w:type="dxa"/>
            </w:tcMar>
            <w:vAlign w:val="bottom"/>
          </w:tcPr>
          <w:p w:rsidR="556462DB" w:rsidP="1BC2EC46" w:rsidRDefault="556462DB" w14:paraId="387EF8F0" w14:textId="1EDA46E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TELECONSULTORIA SÍNCRONA - SOLICITANTE</w:t>
            </w:r>
          </w:p>
        </w:tc>
      </w:tr>
      <w:tr w:rsidR="556462DB" w:rsidTr="1BC2EC46" w14:paraId="0234216E">
        <w:trPr>
          <w:trHeight w:val="300"/>
        </w:trPr>
        <w:tc>
          <w:tcPr>
            <w:tcW w:w="1776" w:type="dxa"/>
            <w:tcBorders/>
            <w:tcMar>
              <w:top w:w="15" w:type="dxa"/>
              <w:left w:w="15" w:type="dxa"/>
              <w:right w:w="15" w:type="dxa"/>
            </w:tcMar>
            <w:vAlign w:val="bottom"/>
          </w:tcPr>
          <w:p w:rsidR="556462DB" w:rsidP="1BC2EC46" w:rsidRDefault="556462DB" w14:paraId="7CFA9582" w14:textId="463F1DE3">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08.04.01.004-8</w:t>
            </w:r>
          </w:p>
        </w:tc>
        <w:tc>
          <w:tcPr>
            <w:tcW w:w="6084" w:type="dxa"/>
            <w:tcBorders/>
            <w:tcMar>
              <w:top w:w="15" w:type="dxa"/>
              <w:left w:w="15" w:type="dxa"/>
              <w:right w:w="15" w:type="dxa"/>
            </w:tcMar>
            <w:vAlign w:val="bottom"/>
          </w:tcPr>
          <w:p w:rsidR="556462DB" w:rsidP="1BC2EC46" w:rsidRDefault="556462DB" w14:paraId="31FB8AAE" w14:textId="17D7C82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TELECONSULTORIA SÍNCRONA -EXECUTANTE</w:t>
            </w:r>
          </w:p>
        </w:tc>
      </w:tr>
      <w:tr w:rsidR="556462DB" w:rsidTr="1BC2EC46" w14:paraId="02654ABE">
        <w:trPr>
          <w:trHeight w:val="300"/>
        </w:trPr>
        <w:tc>
          <w:tcPr>
            <w:tcW w:w="1776" w:type="dxa"/>
            <w:tcBorders/>
            <w:tcMar>
              <w:top w:w="15" w:type="dxa"/>
              <w:left w:w="15" w:type="dxa"/>
              <w:right w:w="15" w:type="dxa"/>
            </w:tcMar>
            <w:vAlign w:val="bottom"/>
          </w:tcPr>
          <w:p w:rsidR="556462DB" w:rsidP="1BC2EC46" w:rsidRDefault="556462DB" w14:paraId="2059E64F" w14:textId="71D4AF49">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08.04.01.005-6</w:t>
            </w:r>
          </w:p>
        </w:tc>
        <w:tc>
          <w:tcPr>
            <w:tcW w:w="6084" w:type="dxa"/>
            <w:tcBorders/>
            <w:tcMar>
              <w:top w:w="15" w:type="dxa"/>
              <w:left w:w="15" w:type="dxa"/>
              <w:right w:w="15" w:type="dxa"/>
            </w:tcMar>
            <w:vAlign w:val="bottom"/>
          </w:tcPr>
          <w:p w:rsidR="556462DB" w:rsidP="1BC2EC46" w:rsidRDefault="556462DB" w14:paraId="12EC63E1" w14:textId="3530BD23">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TELEINTERCONSULTA-SOLICITANTE</w:t>
            </w:r>
          </w:p>
        </w:tc>
      </w:tr>
      <w:tr w:rsidR="556462DB" w:rsidTr="1BC2EC46" w14:paraId="0B1E6217">
        <w:trPr>
          <w:trHeight w:val="300"/>
        </w:trPr>
        <w:tc>
          <w:tcPr>
            <w:tcW w:w="1776" w:type="dxa"/>
            <w:tcBorders/>
            <w:tcMar>
              <w:top w:w="15" w:type="dxa"/>
              <w:left w:w="15" w:type="dxa"/>
              <w:right w:w="15" w:type="dxa"/>
            </w:tcMar>
            <w:vAlign w:val="bottom"/>
          </w:tcPr>
          <w:p w:rsidR="556462DB" w:rsidP="1BC2EC46" w:rsidRDefault="556462DB" w14:paraId="05423215" w14:textId="1DC5EF7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08.04.01.006-4</w:t>
            </w:r>
          </w:p>
        </w:tc>
        <w:tc>
          <w:tcPr>
            <w:tcW w:w="6084" w:type="dxa"/>
            <w:tcBorders/>
            <w:tcMar>
              <w:top w:w="15" w:type="dxa"/>
              <w:left w:w="15" w:type="dxa"/>
              <w:right w:w="15" w:type="dxa"/>
            </w:tcMar>
            <w:vAlign w:val="bottom"/>
          </w:tcPr>
          <w:p w:rsidR="556462DB" w:rsidP="1BC2EC46" w:rsidRDefault="556462DB" w14:paraId="0C73A797" w14:textId="65C09C75">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TELEINTERCONSULTA - EXECUTANTE</w:t>
            </w:r>
          </w:p>
        </w:tc>
      </w:tr>
      <w:tr w:rsidR="556462DB" w:rsidTr="1BC2EC46" w14:paraId="42D0F297">
        <w:trPr>
          <w:trHeight w:val="300"/>
        </w:trPr>
        <w:tc>
          <w:tcPr>
            <w:tcW w:w="1776" w:type="dxa"/>
            <w:tcBorders/>
            <w:tcMar>
              <w:top w:w="15" w:type="dxa"/>
              <w:left w:w="15" w:type="dxa"/>
              <w:right w:w="15" w:type="dxa"/>
            </w:tcMar>
            <w:vAlign w:val="bottom"/>
          </w:tcPr>
          <w:p w:rsidR="556462DB" w:rsidP="1BC2EC46" w:rsidRDefault="556462DB" w14:paraId="0A5B5C43" w14:textId="798D6185">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08.04.02.001-9</w:t>
            </w:r>
          </w:p>
        </w:tc>
        <w:tc>
          <w:tcPr>
            <w:tcW w:w="6084" w:type="dxa"/>
            <w:tcBorders/>
            <w:tcMar>
              <w:top w:w="15" w:type="dxa"/>
              <w:left w:w="15" w:type="dxa"/>
              <w:right w:w="15" w:type="dxa"/>
            </w:tcMar>
            <w:vAlign w:val="bottom"/>
          </w:tcPr>
          <w:p w:rsidR="556462DB" w:rsidP="1BC2EC46" w:rsidRDefault="556462DB" w14:paraId="43BC8AF3" w14:textId="5B6C5879">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 TELETRIAGEM</w:t>
            </w:r>
          </w:p>
        </w:tc>
      </w:tr>
      <w:tr w:rsidR="556462DB" w:rsidTr="1BC2EC46" w14:paraId="29C440C0">
        <w:trPr>
          <w:trHeight w:val="300"/>
        </w:trPr>
        <w:tc>
          <w:tcPr>
            <w:tcW w:w="1776" w:type="dxa"/>
            <w:tcBorders/>
            <w:tcMar>
              <w:top w:w="15" w:type="dxa"/>
              <w:left w:w="15" w:type="dxa"/>
              <w:right w:w="15" w:type="dxa"/>
            </w:tcMar>
            <w:vAlign w:val="bottom"/>
          </w:tcPr>
          <w:p w:rsidR="556462DB" w:rsidP="1BC2EC46" w:rsidRDefault="556462DB" w14:paraId="2C19208E" w14:textId="365B275C">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08.04.02.002-7</w:t>
            </w:r>
          </w:p>
        </w:tc>
        <w:tc>
          <w:tcPr>
            <w:tcW w:w="6084" w:type="dxa"/>
            <w:tcBorders/>
            <w:tcMar>
              <w:top w:w="15" w:type="dxa"/>
              <w:left w:w="15" w:type="dxa"/>
              <w:right w:w="15" w:type="dxa"/>
            </w:tcMar>
            <w:vAlign w:val="bottom"/>
          </w:tcPr>
          <w:p w:rsidR="556462DB" w:rsidP="1BC2EC46" w:rsidRDefault="556462DB" w14:paraId="5F52BFEF" w14:textId="5C1F9806">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 TELEDIAGNÓSTICO</w:t>
            </w:r>
          </w:p>
        </w:tc>
      </w:tr>
      <w:tr w:rsidR="556462DB" w:rsidTr="1BC2EC46" w14:paraId="78109026">
        <w:trPr>
          <w:trHeight w:val="300"/>
        </w:trPr>
        <w:tc>
          <w:tcPr>
            <w:tcW w:w="1776" w:type="dxa"/>
            <w:tcBorders/>
            <w:tcMar>
              <w:top w:w="15" w:type="dxa"/>
              <w:left w:w="15" w:type="dxa"/>
              <w:right w:w="15" w:type="dxa"/>
            </w:tcMar>
            <w:vAlign w:val="bottom"/>
          </w:tcPr>
          <w:p w:rsidR="556462DB" w:rsidP="1BC2EC46" w:rsidRDefault="556462DB" w14:paraId="68E57285" w14:textId="235810CE">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08.04.02.003-5</w:t>
            </w:r>
          </w:p>
        </w:tc>
        <w:tc>
          <w:tcPr>
            <w:tcW w:w="6084" w:type="dxa"/>
            <w:tcBorders/>
            <w:tcMar>
              <w:top w:w="15" w:type="dxa"/>
              <w:left w:w="15" w:type="dxa"/>
              <w:right w:w="15" w:type="dxa"/>
            </w:tcMar>
            <w:vAlign w:val="bottom"/>
          </w:tcPr>
          <w:p w:rsidR="556462DB" w:rsidP="1BC2EC46" w:rsidRDefault="556462DB" w14:paraId="55909819" w14:textId="4E7FE6DE">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TELEMONITORAMENTO</w:t>
            </w:r>
          </w:p>
        </w:tc>
      </w:tr>
      <w:tr w:rsidR="556462DB" w:rsidTr="1BC2EC46" w14:paraId="359E8DC9">
        <w:trPr>
          <w:trHeight w:val="300"/>
        </w:trPr>
        <w:tc>
          <w:tcPr>
            <w:tcW w:w="1776" w:type="dxa"/>
            <w:tcBorders/>
            <w:tcMar>
              <w:top w:w="15" w:type="dxa"/>
              <w:left w:w="15" w:type="dxa"/>
              <w:right w:w="15" w:type="dxa"/>
            </w:tcMar>
            <w:vAlign w:val="bottom"/>
          </w:tcPr>
          <w:p w:rsidR="556462DB" w:rsidP="1BC2EC46" w:rsidRDefault="556462DB" w14:paraId="22E4B8E3" w14:textId="17E9B404">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08.04.02.004-3</w:t>
            </w:r>
          </w:p>
        </w:tc>
        <w:tc>
          <w:tcPr>
            <w:tcW w:w="6084" w:type="dxa"/>
            <w:tcBorders/>
            <w:tcMar>
              <w:top w:w="15" w:type="dxa"/>
              <w:left w:w="15" w:type="dxa"/>
              <w:right w:w="15" w:type="dxa"/>
            </w:tcMar>
            <w:vAlign w:val="bottom"/>
          </w:tcPr>
          <w:p w:rsidR="556462DB" w:rsidP="1BC2EC46" w:rsidRDefault="556462DB" w14:paraId="782C6623" w14:textId="3DAE7ED1">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 xml:space="preserve"> TELEORIENTAÇÃO</w:t>
            </w:r>
          </w:p>
        </w:tc>
      </w:tr>
      <w:tr w:rsidR="556462DB" w:rsidTr="1BC2EC46" w14:paraId="14370AC7">
        <w:trPr>
          <w:trHeight w:val="300"/>
        </w:trPr>
        <w:tc>
          <w:tcPr>
            <w:tcW w:w="1776" w:type="dxa"/>
            <w:tcBorders/>
            <w:tcMar>
              <w:top w:w="15" w:type="dxa"/>
              <w:left w:w="15" w:type="dxa"/>
              <w:right w:w="15" w:type="dxa"/>
            </w:tcMar>
            <w:vAlign w:val="bottom"/>
          </w:tcPr>
          <w:p w:rsidR="556462DB" w:rsidP="1BC2EC46" w:rsidRDefault="556462DB" w14:paraId="0AF8B3EF" w14:textId="11EA52A1">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08.04.02.005-1</w:t>
            </w:r>
          </w:p>
        </w:tc>
        <w:tc>
          <w:tcPr>
            <w:tcW w:w="6084" w:type="dxa"/>
            <w:tcBorders/>
            <w:tcMar>
              <w:top w:w="15" w:type="dxa"/>
              <w:left w:w="15" w:type="dxa"/>
              <w:right w:w="15" w:type="dxa"/>
            </w:tcMar>
            <w:vAlign w:val="bottom"/>
          </w:tcPr>
          <w:p w:rsidR="556462DB" w:rsidP="1BC2EC46" w:rsidRDefault="556462DB" w14:paraId="6FF05720" w14:textId="1C0FF82A">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TELEATENDIMENTO EM GRUPO</w:t>
            </w:r>
          </w:p>
        </w:tc>
      </w:tr>
      <w:tr w:rsidR="556462DB" w:rsidTr="1BC2EC46" w14:paraId="5BE3FECC">
        <w:trPr>
          <w:trHeight w:val="300"/>
        </w:trPr>
        <w:tc>
          <w:tcPr>
            <w:tcW w:w="1776" w:type="dxa"/>
            <w:tcBorders/>
            <w:tcMar>
              <w:top w:w="15" w:type="dxa"/>
              <w:left w:w="15" w:type="dxa"/>
              <w:right w:w="15" w:type="dxa"/>
            </w:tcMar>
            <w:vAlign w:val="bottom"/>
          </w:tcPr>
          <w:p w:rsidR="556462DB" w:rsidP="1BC2EC46" w:rsidRDefault="556462DB" w14:paraId="6BD69CCB" w14:textId="0F6AAB32">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08.04.03.001-4</w:t>
            </w:r>
          </w:p>
        </w:tc>
        <w:tc>
          <w:tcPr>
            <w:tcW w:w="6084" w:type="dxa"/>
            <w:tcBorders/>
            <w:tcMar>
              <w:top w:w="15" w:type="dxa"/>
              <w:left w:w="15" w:type="dxa"/>
              <w:right w:w="15" w:type="dxa"/>
            </w:tcMar>
            <w:vAlign w:val="bottom"/>
          </w:tcPr>
          <w:p w:rsidR="556462DB" w:rsidP="1BC2EC46" w:rsidRDefault="556462DB" w14:paraId="22BAE46E" w14:textId="13E26168">
            <w:pPr>
              <w:spacing w:before="0" w:beforeAutospacing="off" w:after="0" w:afterAutospacing="off"/>
              <w:rPr>
                <w:rFonts w:ascii="Calibri" w:hAnsi="Calibri" w:eastAsia="Calibri" w:cs="Calibri"/>
                <w:b w:val="0"/>
                <w:bCs w:val="0"/>
                <w:i w:val="0"/>
                <w:iCs w:val="0"/>
                <w:strike w:val="0"/>
                <w:dstrike w:val="0"/>
                <w:color w:val="auto" w:themeColor="text1" w:themeTint="FF" w:themeShade="FF"/>
                <w:sz w:val="22"/>
                <w:szCs w:val="22"/>
                <w:u w:val="none"/>
              </w:rPr>
            </w:pPr>
            <w:r w:rsidRPr="1BC2EC46" w:rsidR="08B1BA07">
              <w:rPr>
                <w:rFonts w:ascii="Calibri" w:hAnsi="Calibri" w:eastAsia="Calibri" w:cs="Calibri"/>
                <w:b w:val="0"/>
                <w:bCs w:val="0"/>
                <w:i w:val="0"/>
                <w:iCs w:val="0"/>
                <w:strike w:val="0"/>
                <w:dstrike w:val="0"/>
                <w:color w:val="auto"/>
                <w:sz w:val="22"/>
                <w:szCs w:val="22"/>
                <w:u w:val="none"/>
              </w:rPr>
              <w:t>TELEMONITORAMENTO NAS AÇÕES DE VIGILÂNCIA A SAÚDE (VS)</w:t>
            </w:r>
            <w:commentRangeEnd w:id="780826985"/>
            <w:r>
              <w:rPr>
                <w:rStyle w:val="CommentReference"/>
              </w:rPr>
              <w:commentReference w:id="780826985"/>
            </w:r>
          </w:p>
        </w:tc>
      </w:tr>
    </w:tbl>
    <w:p xmlns:wp14="http://schemas.microsoft.com/office/word/2010/wordml" w:rsidP="556462DB" wp14:paraId="38C63B1D" wp14:textId="70BE3AC6">
      <w:pPr>
        <w:jc w:val="both"/>
        <w:rPr>
          <w:rFonts w:ascii="Aptos" w:hAnsi="Aptos" w:eastAsia="Aptos" w:cs="" w:asciiTheme="minorAscii" w:hAnsiTheme="minorAscii" w:eastAsiaTheme="minorAscii" w:cstheme="minorBidi"/>
          <w:noProof w:val="0"/>
          <w:color w:val="auto"/>
          <w:sz w:val="24"/>
          <w:szCs w:val="24"/>
          <w:lang w:val="pt-BR" w:eastAsia="en-US" w:bidi="ar-SA"/>
        </w:rPr>
      </w:pPr>
      <w:r w:rsidRPr="556462DB" w:rsidR="41C28795">
        <w:rPr>
          <w:rFonts w:ascii="Aptos" w:hAnsi="Aptos" w:eastAsia="Aptos" w:cs="" w:asciiTheme="minorAscii" w:hAnsiTheme="minorAscii" w:eastAsiaTheme="minorAscii" w:cstheme="minorBidi"/>
          <w:noProof w:val="0"/>
          <w:color w:val="auto"/>
          <w:sz w:val="24"/>
          <w:szCs w:val="24"/>
          <w:lang w:val="pt-BR" w:eastAsia="en-US" w:bidi="ar-SA"/>
        </w:rPr>
        <w:t>Fonte: SIGTAP</w:t>
      </w:r>
    </w:p>
    <w:p xmlns:wp14="http://schemas.microsoft.com/office/word/2010/wordml" w:rsidP="556462DB" wp14:paraId="145DE3D7" wp14:textId="2EBEFD58">
      <w:pPr>
        <w:jc w:val="both"/>
        <w:rPr>
          <w:rFonts w:ascii="Aptos" w:hAnsi="Aptos" w:eastAsia="Aptos" w:cs="" w:asciiTheme="minorAscii" w:hAnsiTheme="minorAscii" w:eastAsiaTheme="minorAscii" w:cstheme="minorBidi"/>
          <w:noProof w:val="0"/>
          <w:color w:val="auto"/>
          <w:sz w:val="24"/>
          <w:szCs w:val="24"/>
          <w:lang w:val="pt-BR" w:eastAsia="en-US" w:bidi="ar-SA"/>
        </w:rPr>
      </w:pPr>
      <w:r w:rsidRPr="6A165163" w:rsidR="41C28795">
        <w:rPr>
          <w:rFonts w:ascii="Aptos" w:hAnsi="Aptos" w:eastAsia="Aptos" w:cs="" w:asciiTheme="minorAscii" w:hAnsiTheme="minorAscii" w:eastAsiaTheme="minorAscii" w:cstheme="minorBidi"/>
          <w:noProof w:val="0"/>
          <w:color w:val="auto"/>
          <w:sz w:val="24"/>
          <w:szCs w:val="24"/>
          <w:lang w:val="pt-BR" w:eastAsia="en-US" w:bidi="ar-SA"/>
        </w:rPr>
        <w:t xml:space="preserve">OBS: </w:t>
      </w:r>
    </w:p>
    <w:p xmlns:wp14="http://schemas.microsoft.com/office/word/2010/wordml" w:rsidP="556462DB" wp14:paraId="4FA37D69" wp14:textId="6D5791B4">
      <w:pPr>
        <w:jc w:val="both"/>
        <w:rPr>
          <w:rFonts w:ascii="helvetica" w:hAnsi="helvetica" w:eastAsia="helvetica" w:cs="helvetica"/>
          <w:i w:val="1"/>
          <w:iCs w:val="1"/>
          <w:noProof w:val="0"/>
          <w:sz w:val="24"/>
          <w:szCs w:val="24"/>
          <w:lang w:val="pt-BR"/>
        </w:rPr>
      </w:pPr>
      <w:r w:rsidRPr="556462DB" w:rsidR="7D80068E">
        <w:rPr>
          <w:rFonts w:ascii="Aptos" w:hAnsi="Aptos" w:eastAsia="Aptos" w:cs="" w:asciiTheme="minorAscii" w:hAnsiTheme="minorAscii" w:eastAsiaTheme="minorAscii" w:cstheme="minorBidi"/>
          <w:noProof w:val="0"/>
          <w:color w:val="auto"/>
          <w:sz w:val="24"/>
          <w:szCs w:val="24"/>
          <w:lang w:val="pt-BR" w:eastAsia="en-US" w:bidi="ar-SA"/>
        </w:rPr>
        <w:t xml:space="preserve"> </w:t>
      </w:r>
      <w:r w:rsidR="0FFDC198">
        <w:rPr/>
        <w:t xml:space="preserve"> </w:t>
      </w:r>
      <w:r w:rsidR="0B0DDCA6">
        <w:rPr/>
        <w:t>Referência</w:t>
      </w:r>
      <w:r w:rsidR="0B0DDCA6">
        <w:rPr/>
        <w:t xml:space="preserve">s:  </w:t>
      </w:r>
      <w:hyperlink r:id="Rbb602374aa5f42a7">
        <w:r w:rsidRPr="556462DB" w:rsidR="0B0DDCA6">
          <w:rPr>
            <w:rStyle w:val="Hyperlink"/>
          </w:rPr>
          <w:t>https://www.gov.br/saude/pt-br/assuntos/noticias/2025/janeiro/ministerio-da-saude-padroniza-as-diversas-modalidades-de-teleatendimento</w:t>
        </w:r>
      </w:hyperlink>
    </w:p>
    <w:p xmlns:wp14="http://schemas.microsoft.com/office/word/2010/wordml" w:rsidP="6ADD42E9" wp14:paraId="0D66C323" wp14:textId="4CDD503D">
      <w:pPr>
        <w:pStyle w:val="Normal"/>
        <w:jc w:val="both"/>
      </w:pPr>
      <w:hyperlink r:id="R616dc17b016343e6">
        <w:r w:rsidRPr="556462DB" w:rsidR="0B0DDCA6">
          <w:rPr>
            <w:rStyle w:val="Hyperlink"/>
          </w:rPr>
          <w:t>https://www.in.gov.br/en/web/dou/-/portaria-saes/ms-n-2.326-de-6-de-dezembro-de-2024-601712939</w:t>
        </w:r>
      </w:hyperlink>
    </w:p>
    <w:p xmlns:wp14="http://schemas.microsoft.com/office/word/2010/wordml" w:rsidP="6ADD42E9" wp14:paraId="4BD05F8A" wp14:textId="25AC207D">
      <w:pPr>
        <w:pStyle w:val="Normal"/>
        <w:jc w:val="both"/>
        <w:rPr>
          <w:b w:val="1"/>
          <w:bCs w:val="1"/>
        </w:rPr>
      </w:pPr>
      <w:r w:rsidRPr="556462DB" w:rsidR="77E582AC">
        <w:rPr>
          <w:b w:val="1"/>
          <w:bCs w:val="1"/>
        </w:rPr>
        <w:t xml:space="preserve"> </w:t>
      </w:r>
    </w:p>
    <w:p xmlns:wp14="http://schemas.microsoft.com/office/word/2010/wordml" w:rsidP="556462DB" wp14:paraId="6D89E73E" wp14:textId="5837DF51">
      <w:pPr>
        <w:jc w:val="both"/>
        <w:rPr>
          <w:rFonts w:ascii="Aptos" w:hAnsi="Aptos" w:eastAsia="Aptos" w:cs="Aptos"/>
          <w:b w:val="1"/>
          <w:bCs w:val="1"/>
          <w:noProof w:val="0"/>
          <w:sz w:val="24"/>
          <w:szCs w:val="24"/>
          <w:lang w:val="pt-BR"/>
        </w:rPr>
      </w:pPr>
      <w:r w:rsidRPr="1BC2EC46" w:rsidR="28A75BA4">
        <w:rPr>
          <w:rFonts w:ascii="Aptos" w:hAnsi="Aptos" w:eastAsia="Aptos" w:cs="Aptos"/>
          <w:b w:val="1"/>
          <w:bCs w:val="1"/>
          <w:noProof w:val="0"/>
          <w:sz w:val="24"/>
          <w:szCs w:val="24"/>
          <w:lang w:val="pt-BR"/>
        </w:rPr>
        <w:t>4</w:t>
      </w:r>
      <w:r w:rsidRPr="1BC2EC46" w:rsidR="71D0CFB2">
        <w:rPr>
          <w:rFonts w:ascii="Aptos" w:hAnsi="Aptos" w:eastAsia="Aptos" w:cs="Aptos"/>
          <w:b w:val="1"/>
          <w:bCs w:val="1"/>
          <w:noProof w:val="0"/>
          <w:sz w:val="24"/>
          <w:szCs w:val="24"/>
          <w:lang w:val="pt-BR"/>
        </w:rPr>
        <w:t xml:space="preserve">. </w:t>
      </w:r>
      <w:commentRangeStart w:id="852524548"/>
      <w:r w:rsidRPr="1BC2EC46" w:rsidR="5DF42939">
        <w:rPr>
          <w:rFonts w:ascii="Aptos" w:hAnsi="Aptos" w:eastAsia="Aptos" w:cs="Aptos"/>
          <w:b w:val="1"/>
          <w:bCs w:val="1"/>
          <w:noProof w:val="0"/>
          <w:sz w:val="24"/>
          <w:szCs w:val="24"/>
          <w:lang w:val="pt-BR"/>
        </w:rPr>
        <w:t>LEIS E REGULAMENTAÇÕES</w:t>
      </w:r>
      <w:commentRangeEnd w:id="852524548"/>
      <w:r>
        <w:rPr>
          <w:rStyle w:val="CommentReference"/>
        </w:rPr>
        <w:commentReference w:id="852524548"/>
      </w:r>
    </w:p>
    <w:p xmlns:wp14="http://schemas.microsoft.com/office/word/2010/wordml" w:rsidP="556462DB" wp14:paraId="2A939A2E" wp14:textId="49412E85">
      <w:pPr>
        <w:jc w:val="both"/>
        <w:rPr>
          <w:rFonts w:ascii="Aptos" w:hAnsi="Aptos" w:eastAsia="Aptos" w:cs="Aptos"/>
          <w:i w:val="0"/>
          <w:iCs w:val="0"/>
          <w:noProof w:val="0"/>
          <w:sz w:val="24"/>
          <w:szCs w:val="24"/>
          <w:lang w:val="pt-BR"/>
        </w:rPr>
      </w:pPr>
      <w:commentRangeStart w:id="1266617530"/>
      <w:commentRangeStart w:id="781036982"/>
      <w:r w:rsidRPr="556462DB" w:rsidR="5E7C6F16">
        <w:rPr>
          <w:rFonts w:ascii="Aptos" w:hAnsi="Aptos" w:eastAsia="Aptos" w:cs="Aptos"/>
          <w:i w:val="0"/>
          <w:iCs w:val="0"/>
          <w:noProof w:val="0"/>
          <w:sz w:val="24"/>
          <w:szCs w:val="24"/>
          <w:lang w:val="pt-BR"/>
        </w:rPr>
        <w:t>O</w:t>
      </w:r>
      <w:r w:rsidRPr="556462DB" w:rsidR="68B401EA">
        <w:rPr>
          <w:rFonts w:ascii="Aptos" w:hAnsi="Aptos" w:eastAsia="Aptos" w:cs="Aptos"/>
          <w:i w:val="0"/>
          <w:iCs w:val="0"/>
          <w:noProof w:val="0"/>
          <w:sz w:val="24"/>
          <w:szCs w:val="24"/>
          <w:lang w:val="pt-BR"/>
        </w:rPr>
        <w:t xml:space="preserve"> governo brasileiro vem criando leis e regulamentações </w:t>
      </w:r>
      <w:commentRangeEnd w:id="1266617530"/>
      <w:r>
        <w:rPr>
          <w:rStyle w:val="CommentReference"/>
        </w:rPr>
        <w:commentReference w:id="1266617530"/>
      </w:r>
      <w:commentRangeEnd w:id="781036982"/>
      <w:r>
        <w:rPr>
          <w:rStyle w:val="CommentReference"/>
        </w:rPr>
        <w:commentReference w:id="781036982"/>
      </w:r>
      <w:r w:rsidRPr="556462DB" w:rsidR="240E6210">
        <w:rPr>
          <w:rFonts w:ascii="Aptos" w:hAnsi="Aptos" w:eastAsia="Aptos" w:cs="Aptos" w:asciiTheme="minorAscii" w:hAnsiTheme="minorAscii" w:eastAsiaTheme="minorAscii" w:cstheme="minorBidi"/>
          <w:i w:val="0"/>
          <w:iCs w:val="0"/>
          <w:noProof w:val="0"/>
          <w:color w:val="auto"/>
          <w:sz w:val="24"/>
          <w:szCs w:val="24"/>
          <w:lang w:val="pt-BR" w:eastAsia="en-US" w:bidi="ar-SA"/>
        </w:rPr>
        <w:t xml:space="preserve">que buscam promover o uso de tecnologias da informação e comunicação no setor saúde, ao mesmo tempo em que garantem a proteção de dados pessoais e a segurança jurídica. Normativas como a Lei Geral de Proteção de Dados (LGPD), a regulamentação de assinaturas eletrônicas, a legislação sobre telessaúde e a digitalização de prontuários médicos estabelecem um arcabouço legal que equilibra inovação tecnológica, eficiência nos serviços de saúde e a salvaguarda de direitos fundamentais, como privacidade, liberdade e confidencialidade. </w:t>
      </w:r>
    </w:p>
    <w:p xmlns:wp14="http://schemas.microsoft.com/office/word/2010/wordml" w:rsidP="556462DB" wp14:paraId="1110905A" wp14:textId="08487D46">
      <w:pPr>
        <w:jc w:val="both"/>
        <w:rPr>
          <w:rFonts w:ascii="Aptos" w:hAnsi="Aptos" w:eastAsia="Aptos" w:cs="Aptos"/>
          <w:i w:val="0"/>
          <w:iCs w:val="0"/>
          <w:noProof w:val="0"/>
          <w:sz w:val="24"/>
          <w:szCs w:val="24"/>
          <w:lang w:val="pt-BR"/>
        </w:rPr>
      </w:pPr>
      <w:r w:rsidRPr="556462DB" w:rsidR="240E6210">
        <w:rPr>
          <w:rFonts w:ascii="Aptos" w:hAnsi="Aptos" w:eastAsia="Aptos" w:cs="Aptos" w:asciiTheme="minorAscii" w:hAnsiTheme="minorAscii" w:eastAsiaTheme="minorAscii" w:cstheme="minorBidi"/>
          <w:i w:val="0"/>
          <w:iCs w:val="0"/>
          <w:noProof w:val="0"/>
          <w:color w:val="auto"/>
          <w:sz w:val="24"/>
          <w:szCs w:val="24"/>
          <w:lang w:val="pt-BR" w:eastAsia="en-US" w:bidi="ar-SA"/>
        </w:rPr>
        <w:t>Essas leis, alinhadas a normativas dos conselhos de classe e outras legislações, como o Marco Civil da Internet e o Código de Defesa do Consumidor, refletem o compromisso do governo brasileiro em fomentar a transformação digital na saúde, assegurando práticas seguras, éticas em todo o território nacional.</w:t>
      </w:r>
    </w:p>
    <w:p xmlns:wp14="http://schemas.microsoft.com/office/word/2010/wordml" w:rsidP="1BC2EC46" wp14:paraId="7247D194" wp14:textId="0F20D99E">
      <w:pPr>
        <w:jc w:val="both"/>
        <w:rPr>
          <w:rFonts w:ascii="Aptos" w:hAnsi="Aptos" w:eastAsia="Aptos" w:cs="Aptos"/>
          <w:i w:val="0"/>
          <w:iCs w:val="0"/>
          <w:noProof w:val="0"/>
          <w:sz w:val="24"/>
          <w:szCs w:val="24"/>
          <w:lang w:val="pt-BR"/>
        </w:rPr>
      </w:pPr>
      <w:r w:rsidRPr="1BC2EC46" w:rsidR="0CB81CFB">
        <w:rPr>
          <w:rFonts w:ascii="Aptos" w:hAnsi="Aptos" w:eastAsia="Aptos" w:cs="Aptos"/>
          <w:i w:val="0"/>
          <w:iCs w:val="0"/>
          <w:noProof w:val="0"/>
          <w:sz w:val="24"/>
          <w:szCs w:val="24"/>
          <w:lang w:val="pt-BR"/>
        </w:rPr>
        <w:t>Dentre as normativas publicadas destaca-se:</w:t>
      </w:r>
    </w:p>
    <w:p xmlns:wp14="http://schemas.microsoft.com/office/word/2010/wordml" w:rsidP="6ADD42E9" wp14:paraId="07D2BDAF" wp14:textId="3EEE846D">
      <w:pPr>
        <w:pStyle w:val="ListParagraph"/>
        <w:numPr>
          <w:ilvl w:val="0"/>
          <w:numId w:val="35"/>
        </w:numPr>
        <w:spacing w:before="240" w:beforeAutospacing="off" w:after="240" w:afterAutospacing="off"/>
        <w:jc w:val="both"/>
        <w:rPr>
          <w:noProof w:val="0"/>
          <w:sz w:val="24"/>
          <w:szCs w:val="24"/>
          <w:lang w:val="pt-BR"/>
        </w:rPr>
      </w:pPr>
      <w:r w:rsidRPr="556462DB" w:rsidR="3286EC7F">
        <w:rPr>
          <w:rFonts w:ascii="Aptos" w:hAnsi="Aptos" w:eastAsia="Aptos" w:cs="" w:asciiTheme="minorAscii" w:hAnsiTheme="minorAscii" w:eastAsiaTheme="minorAscii" w:cstheme="minorBidi"/>
          <w:noProof w:val="0"/>
          <w:color w:val="auto"/>
          <w:sz w:val="24"/>
          <w:szCs w:val="24"/>
          <w:lang w:val="pt-BR" w:eastAsia="en-US" w:bidi="ar-SA"/>
        </w:rPr>
        <w:t>Lei nº 13.709, de 14 de agosto de 2018</w:t>
      </w:r>
      <w:r w:rsidRPr="556462DB" w:rsidR="3286EC7F">
        <w:rPr>
          <w:rFonts w:ascii="Aptos" w:hAnsi="Aptos" w:eastAsia="Aptos" w:cs="" w:asciiTheme="minorAscii" w:hAnsiTheme="minorAscii" w:eastAsiaTheme="minorAscii" w:cstheme="minorBidi"/>
          <w:noProof w:val="0"/>
          <w:color w:val="auto"/>
          <w:sz w:val="24"/>
          <w:szCs w:val="24"/>
          <w:lang w:val="pt-BR" w:eastAsia="en-US" w:bidi="ar-SA"/>
        </w:rPr>
        <w:t>- Lei</w:t>
      </w:r>
      <w:r w:rsidRPr="556462DB" w:rsidR="3286EC7F">
        <w:rPr>
          <w:rFonts w:ascii="Aptos" w:hAnsi="Aptos" w:eastAsia="Aptos" w:cs="" w:asciiTheme="minorAscii" w:hAnsiTheme="minorAscii" w:eastAsiaTheme="minorAscii" w:cstheme="minorBidi"/>
          <w:noProof w:val="0"/>
          <w:color w:val="auto"/>
          <w:sz w:val="24"/>
          <w:szCs w:val="24"/>
          <w:lang w:val="pt-BR" w:eastAsia="en-US" w:bidi="ar-SA"/>
        </w:rPr>
        <w:t xml:space="preserve"> Geral de Proteção de Dados (LGPD) (Disponível em: </w:t>
      </w:r>
      <w:hyperlink r:id="R202582ca6055481d">
        <w:r w:rsidRPr="556462DB" w:rsidR="3286EC7F">
          <w:rPr>
            <w:rStyle w:val="Hyperlink"/>
            <w:rFonts w:ascii="Aptos" w:hAnsi="Aptos" w:eastAsia="Aptos" w:cs="Aptos"/>
            <w:noProof w:val="0"/>
            <w:sz w:val="24"/>
            <w:szCs w:val="24"/>
            <w:lang w:val="pt-BR"/>
          </w:rPr>
          <w:t>https://www.planalto.gov.br/ccivil_03/_ato2015-2018/2018/lei/l13709.htm</w:t>
        </w:r>
      </w:hyperlink>
      <w:r w:rsidRPr="556462DB" w:rsidR="327E580F">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45F0360E">
        <w:rPr>
          <w:rFonts w:ascii="Aptos" w:hAnsi="Aptos" w:eastAsia="Aptos" w:cs="" w:asciiTheme="minorAscii" w:hAnsiTheme="minorAscii" w:eastAsiaTheme="minorAscii" w:cstheme="minorBidi"/>
          <w:noProof w:val="0"/>
          <w:color w:val="auto"/>
          <w:sz w:val="24"/>
          <w:szCs w:val="24"/>
          <w:lang w:val="pt-BR" w:eastAsia="en-US" w:bidi="ar-SA"/>
        </w:rPr>
        <w:t>E</w:t>
      </w:r>
      <w:r w:rsidRPr="556462DB" w:rsidR="327E580F">
        <w:rPr>
          <w:rFonts w:ascii="Aptos" w:hAnsi="Aptos" w:eastAsia="Aptos" w:cs="" w:asciiTheme="minorAscii" w:hAnsiTheme="minorAscii" w:eastAsiaTheme="minorAscii" w:cstheme="minorBidi"/>
          <w:noProof w:val="0"/>
          <w:color w:val="auto"/>
          <w:sz w:val="24"/>
          <w:szCs w:val="24"/>
          <w:lang w:val="pt-BR" w:eastAsia="en-US" w:bidi="ar-SA"/>
        </w:rPr>
        <w:t>stabelece as normas para o tratamento de dados pessoais, tanto por indivíduos quanto por entidades públicas e privadas, visando proteger os direitos fundamentais de liberdade, privacidade e o livre desenvolvimento da personalidade. A legislação detalha os princípios que regem o tratamento de dados, as hipóteses em que ele é permitido, inclusive para dados sensíveis e de crianças e adolescentes, e os direitos dos titulares dos dados.</w:t>
      </w:r>
    </w:p>
    <w:p xmlns:wp14="http://schemas.microsoft.com/office/word/2010/wordml" w:rsidP="6ADD42E9" wp14:paraId="2CF776CE" wp14:textId="5B0C6D1D">
      <w:pPr>
        <w:pStyle w:val="ListParagraph"/>
        <w:numPr>
          <w:ilvl w:val="0"/>
          <w:numId w:val="35"/>
        </w:numPr>
        <w:jc w:val="both"/>
        <w:rPr>
          <w:noProof w:val="0"/>
          <w:sz w:val="24"/>
          <w:szCs w:val="24"/>
          <w:lang w:val="pt-BR"/>
        </w:rPr>
      </w:pPr>
      <w:r w:rsidRPr="6ADD42E9" w:rsidR="3B17D05D">
        <w:rPr>
          <w:rFonts w:ascii="Aptos" w:hAnsi="Aptos" w:eastAsia="Aptos" w:cs="" w:asciiTheme="minorAscii" w:hAnsiTheme="minorAscii" w:eastAsiaTheme="minorAscii" w:cstheme="minorBidi"/>
          <w:noProof w:val="0"/>
          <w:color w:val="auto"/>
          <w:sz w:val="24"/>
          <w:szCs w:val="24"/>
          <w:lang w:val="pt-BR" w:eastAsia="en-US" w:bidi="ar-SA"/>
        </w:rPr>
        <w:t>Lei Federal nº 14.063/2020, regulamenta o uso de assinaturas eletrônicas em interações com órgãos e entidades públicas, em atos de pessoas jurídicas e em questões de saúde, com o objetivo de proteger informações pessoais e sensíveis dos cidadãos e atribuir eficiência e segurança aos serviços públicos prestados em ambiente eletrônico. A assinatura eletrônica qualificada é obrigatória para atos de chefes de Poder, Ministros de Estado, receituários de medicamentos sujeitos a controle especial e atestados médicos eletrônicos (com exceção de atos internos hospitalares).</w:t>
      </w:r>
    </w:p>
    <w:p xmlns:wp14="http://schemas.microsoft.com/office/word/2010/wordml" w:rsidP="6ADD42E9" wp14:paraId="34FA996A" wp14:textId="68F177DA">
      <w:pPr>
        <w:pStyle w:val="ListParagraph"/>
        <w:numPr>
          <w:ilvl w:val="0"/>
          <w:numId w:val="35"/>
        </w:numPr>
        <w:jc w:val="both"/>
        <w:rPr>
          <w:noProof w:val="0"/>
          <w:sz w:val="24"/>
          <w:szCs w:val="24"/>
          <w:lang w:val="pt-BR"/>
        </w:rPr>
      </w:pPr>
      <w:r w:rsidRPr="6ADD42E9" w:rsidR="24C196F0">
        <w:rPr>
          <w:rFonts w:ascii="Aptos" w:hAnsi="Aptos" w:eastAsia="Aptos" w:cs="" w:asciiTheme="minorAscii" w:hAnsiTheme="minorAscii" w:eastAsiaTheme="minorAscii" w:cstheme="minorBidi"/>
          <w:noProof w:val="0"/>
          <w:color w:val="auto"/>
          <w:sz w:val="24"/>
          <w:szCs w:val="24"/>
          <w:lang w:val="pt-BR" w:eastAsia="en-US" w:bidi="ar-SA"/>
        </w:rPr>
        <w:t>Lei nº 14.510/2022 que regulamenta a telessaúde.</w:t>
      </w:r>
      <w:r w:rsidRPr="6ADD42E9" w:rsidR="02AE386A">
        <w:rPr>
          <w:rFonts w:ascii="Aptos" w:hAnsi="Aptos" w:eastAsia="Aptos" w:cs="" w:asciiTheme="minorAscii" w:hAnsiTheme="minorAscii" w:eastAsiaTheme="minorAscii" w:cstheme="minorBidi"/>
          <w:noProof w:val="0"/>
          <w:color w:val="auto"/>
          <w:sz w:val="24"/>
          <w:szCs w:val="24"/>
          <w:lang w:val="pt-BR" w:eastAsia="en-US" w:bidi="ar-SA"/>
        </w:rPr>
        <w:t xml:space="preserve"> Altera a Lei nº 8.080/1990 para autorizar e disciplinar a prática da telessaúde em todo o território nacional. A telessaúde é definida como a prestação de serviços de saúde a distância utilizando tecnologias da informação e comunicação, envolvendo a transmissão segura de dados. Seus princípios incluem a autonomia do profissional, o consentimento livre e informado do paciente, o direito de recusa ao atendimento remoto com garantia de atendimento presencial, a confidencialidade dos dados e a responsabilidade digital. A lei assegura a liberdade do profissional para decidir sobre o uso da telessaúde, inclusive na primeira consulta, e determina que os atos praticados por telessaúde têm validade em todo o território nacional. Além disso, exige que as empresas intermediadoras de serviços médicos se registrem nos Conselhos Regionais de Medicina, altera a Lei nº 13.146/2015 para incluir o aprimoramento do atendimento neonatal por telessaúde, e revoga a Lei nº 13.989/2020. A prática da telessaúde deve observar normas de proteção de dados (LGPD), Marco Civil da Internet e Código de Defesa do Consumidor, entre outras legislações</w:t>
      </w:r>
      <w:r w:rsidRPr="6ADD42E9" w:rsidR="3EF9C95E">
        <w:rPr>
          <w:rFonts w:ascii="Aptos" w:hAnsi="Aptos" w:eastAsia="Aptos" w:cs="" w:asciiTheme="minorAscii" w:hAnsiTheme="minorAscii" w:eastAsiaTheme="minorAscii" w:cstheme="minorBidi"/>
          <w:noProof w:val="0"/>
          <w:color w:val="auto"/>
          <w:sz w:val="24"/>
          <w:szCs w:val="24"/>
          <w:lang w:val="pt-BR" w:eastAsia="en-US" w:bidi="ar-SA"/>
        </w:rPr>
        <w:t>.</w:t>
      </w:r>
      <w:r w:rsidRPr="6ADD42E9" w:rsidR="02AE386A">
        <w:rPr>
          <w:rFonts w:ascii="Aptos" w:hAnsi="Aptos" w:eastAsia="Aptos" w:cs="" w:asciiTheme="minorAscii" w:hAnsiTheme="minorAscii" w:eastAsiaTheme="minorAscii" w:cstheme="minorBidi"/>
          <w:noProof w:val="0"/>
          <w:color w:val="auto"/>
          <w:sz w:val="24"/>
          <w:szCs w:val="24"/>
          <w:lang w:val="pt-BR" w:eastAsia="en-US" w:bidi="ar-SA"/>
        </w:rPr>
        <w:t xml:space="preserve"> </w:t>
      </w:r>
    </w:p>
    <w:p xmlns:wp14="http://schemas.microsoft.com/office/word/2010/wordml" w:rsidP="6A165163" wp14:paraId="75FBDFC1" wp14:textId="769EDD22">
      <w:pPr>
        <w:pStyle w:val="ListParagraph"/>
        <w:ind w:left="720"/>
        <w:jc w:val="both"/>
        <w:rPr>
          <w:noProof w:val="0"/>
          <w:sz w:val="24"/>
          <w:szCs w:val="24"/>
          <w:lang w:val="pt-BR"/>
        </w:rPr>
      </w:pPr>
      <w:r w:rsidRPr="6A165163" w:rsidR="34F09EBA">
        <w:rPr>
          <w:rFonts w:ascii="Aptos" w:hAnsi="Aptos" w:eastAsia="Aptos" w:cs="" w:asciiTheme="minorAscii" w:hAnsiTheme="minorAscii" w:eastAsiaTheme="minorAscii" w:cstheme="minorBidi"/>
          <w:noProof w:val="0"/>
          <w:color w:val="auto"/>
          <w:sz w:val="24"/>
          <w:szCs w:val="24"/>
          <w:lang w:val="pt-BR" w:eastAsia="en-US" w:bidi="ar-SA"/>
        </w:rPr>
        <w:t>Disponível em: https://www.planalto.gov.br/ccivil_03/_ato2019- 2022/2022/lei/L14510.htm</w:t>
      </w:r>
    </w:p>
    <w:p xmlns:wp14="http://schemas.microsoft.com/office/word/2010/wordml" w:rsidP="6ADD42E9" wp14:paraId="29542CE9" wp14:textId="0B1AC5DA">
      <w:pPr>
        <w:pStyle w:val="ListParagraph"/>
        <w:numPr>
          <w:ilvl w:val="0"/>
          <w:numId w:val="35"/>
        </w:numPr>
        <w:jc w:val="both"/>
        <w:rPr>
          <w:noProof w:val="0"/>
          <w:sz w:val="24"/>
          <w:szCs w:val="24"/>
          <w:lang w:val="pt-BR"/>
        </w:rPr>
      </w:pPr>
      <w:r w:rsidRPr="6ADD42E9" w:rsidR="150F4B9C">
        <w:rPr>
          <w:rFonts w:ascii="Aptos" w:hAnsi="Aptos" w:eastAsia="Aptos" w:cs="" w:asciiTheme="minorAscii" w:hAnsiTheme="minorAscii" w:eastAsiaTheme="minorAscii" w:cstheme="minorBidi"/>
          <w:noProof w:val="0"/>
          <w:color w:val="auto"/>
          <w:sz w:val="24"/>
          <w:szCs w:val="24"/>
          <w:lang w:val="pt-BR" w:eastAsia="en-US" w:bidi="ar-SA"/>
        </w:rPr>
        <w:t xml:space="preserve">LEI Nº 13.787, DE 27 DE DEZEMBRO DE 2018. </w:t>
      </w:r>
      <w:r w:rsidRPr="6ADD42E9" w:rsidR="150F4B9C">
        <w:rPr>
          <w:rFonts w:ascii="Aptos" w:hAnsi="Aptos" w:eastAsia="Aptos" w:cs="" w:asciiTheme="minorAscii" w:hAnsiTheme="minorAscii" w:eastAsiaTheme="minorAscii" w:cstheme="minorBidi"/>
          <w:color w:val="auto"/>
          <w:sz w:val="24"/>
          <w:szCs w:val="24"/>
          <w:lang w:eastAsia="en-US" w:bidi="ar-SA"/>
        </w:rPr>
        <w:t xml:space="preserve">Dispõe sobre a digitalização e a utilização de sistemas informatizados para a guarda, o armazenamento e o manuseio de prontuário de paciente. </w:t>
      </w:r>
      <w:hyperlink r:id="Rcf4cdb709758402c">
        <w:r w:rsidRPr="6ADD42E9" w:rsidR="150F4B9C">
          <w:rPr>
            <w:rStyle w:val="Hyperlink"/>
            <w:noProof w:val="0"/>
            <w:lang w:val="pt-BR"/>
          </w:rPr>
          <w:t>https://www.planalto.gov.br/ccivil_03/_ato2015-2018/2018/lei/l13787.htm</w:t>
        </w:r>
      </w:hyperlink>
    </w:p>
    <w:p xmlns:wp14="http://schemas.microsoft.com/office/word/2010/wordml" w:rsidP="6ADD42E9" wp14:paraId="14D8369F" wp14:textId="1E0E03F1">
      <w:pPr>
        <w:pStyle w:val="ListParagraph"/>
        <w:numPr>
          <w:ilvl w:val="0"/>
          <w:numId w:val="35"/>
        </w:numPr>
        <w:jc w:val="both"/>
        <w:rPr>
          <w:sz w:val="24"/>
          <w:szCs w:val="24"/>
        </w:rPr>
      </w:pPr>
      <w:r w:rsidRPr="6ADD42E9" w:rsidR="150F4B9C">
        <w:rPr>
          <w:rFonts w:ascii="Aptos" w:hAnsi="Aptos" w:eastAsia="Aptos" w:cs="" w:asciiTheme="minorAscii" w:hAnsiTheme="minorAscii" w:eastAsiaTheme="minorAscii" w:cstheme="minorBidi"/>
          <w:color w:val="auto"/>
          <w:sz w:val="24"/>
          <w:szCs w:val="24"/>
          <w:lang w:eastAsia="en-US" w:bidi="ar-SA"/>
        </w:rPr>
        <w:t>Normativas dos conselhos de classe dos profissionais de saúde</w:t>
      </w:r>
    </w:p>
    <w:p xmlns:wp14="http://schemas.microsoft.com/office/word/2010/wordml" w:rsidP="6ADD42E9" wp14:paraId="6A6C51D9" wp14:textId="1C255269">
      <w:pPr>
        <w:pStyle w:val="Normal"/>
        <w:jc w:val="both"/>
        <w:rPr>
          <w:sz w:val="24"/>
          <w:szCs w:val="24"/>
        </w:rPr>
      </w:pPr>
    </w:p>
    <w:p xmlns:wp14="http://schemas.microsoft.com/office/word/2010/wordml" w:rsidP="6ADD42E9" wp14:paraId="2B12C4FF" wp14:textId="4EFF541B">
      <w:pPr>
        <w:pStyle w:val="Normal"/>
        <w:jc w:val="both"/>
        <w:rPr>
          <w:b w:val="1"/>
          <w:bCs w:val="1"/>
        </w:rPr>
      </w:pPr>
      <w:r w:rsidRPr="1BC2EC46" w:rsidR="2E07D35A">
        <w:rPr>
          <w:b w:val="1"/>
          <w:bCs w:val="1"/>
        </w:rPr>
        <w:t>5.</w:t>
      </w:r>
      <w:r w:rsidRPr="1BC2EC46" w:rsidR="1D9B22D3">
        <w:rPr>
          <w:b w:val="1"/>
          <w:bCs w:val="1"/>
        </w:rPr>
        <w:t xml:space="preserve"> </w:t>
      </w:r>
      <w:r w:rsidRPr="1BC2EC46" w:rsidR="3206BBBA">
        <w:rPr>
          <w:b w:val="1"/>
          <w:bCs w:val="1"/>
        </w:rPr>
        <w:t>REDE NACIONAL DE DADOS EM SAÚDE</w:t>
      </w:r>
      <w:r w:rsidRPr="1BC2EC46" w:rsidR="34C1C708">
        <w:rPr>
          <w:b w:val="1"/>
          <w:bCs w:val="1"/>
        </w:rPr>
        <w:t xml:space="preserve"> (RNDS)</w:t>
      </w:r>
    </w:p>
    <w:p xmlns:wp14="http://schemas.microsoft.com/office/word/2010/wordml" w:rsidP="6ADD42E9" wp14:paraId="24F7C9BF" wp14:textId="28D62D56">
      <w:pPr>
        <w:pStyle w:val="Normal"/>
        <w:jc w:val="both"/>
      </w:pPr>
      <w:commentRangeStart w:id="1579254469"/>
      <w:r w:rsidR="610B17BD">
        <w:rPr/>
        <w:t>De modo</w:t>
      </w:r>
      <w:r w:rsidR="5BA434CE">
        <w:rPr/>
        <w:t xml:space="preserve"> geral, os </w:t>
      </w:r>
      <w:r w:rsidR="5BA434CE">
        <w:rPr/>
        <w:t>sistemas de informaç</w:t>
      </w:r>
      <w:r w:rsidR="64297736">
        <w:rPr/>
        <w:t xml:space="preserve">ões </w:t>
      </w:r>
      <w:r w:rsidR="7CABA413">
        <w:rPr/>
        <w:t xml:space="preserve">em saúde </w:t>
      </w:r>
      <w:r w:rsidR="5BA434CE">
        <w:rPr/>
        <w:t>não se comunicam</w:t>
      </w:r>
      <w:r w:rsidR="3AE0DD48">
        <w:rPr/>
        <w:t xml:space="preserve">. A </w:t>
      </w:r>
      <w:r w:rsidR="15F6D504">
        <w:rPr/>
        <w:t>informação para a continuidade do cuidado se dá</w:t>
      </w:r>
      <w:r w:rsidR="3853EB8A">
        <w:rPr/>
        <w:t xml:space="preserve"> pela memória do usuário ou</w:t>
      </w:r>
      <w:r w:rsidR="15F6D504">
        <w:rPr/>
        <w:t xml:space="preserve"> por meio de laudos, pedidos, encaminhamentos,</w:t>
      </w:r>
      <w:r w:rsidR="09E76B1A">
        <w:rPr/>
        <w:t xml:space="preserve"> transportados p</w:t>
      </w:r>
      <w:r w:rsidR="39E15AC9">
        <w:rPr/>
        <w:t>or ele</w:t>
      </w:r>
      <w:r w:rsidR="61CCF146">
        <w:rPr/>
        <w:t xml:space="preserve"> (LUCENA, LEITÃO JUNIOR, BRAGA; 2022)</w:t>
      </w:r>
      <w:r w:rsidR="39E15AC9">
        <w:rPr/>
        <w:t xml:space="preserve">. </w:t>
      </w:r>
      <w:r w:rsidR="1FB48988">
        <w:rPr/>
        <w:t xml:space="preserve"> </w:t>
      </w:r>
    </w:p>
    <w:p w:rsidR="4A43EEEA" w:rsidP="1BC2EC46" w:rsidRDefault="4A43EEEA" w14:paraId="60425DCB" w14:textId="4BF0FC0A">
      <w:pPr>
        <w:pStyle w:val="Normal"/>
        <w:jc w:val="both"/>
        <w:rPr>
          <w:rFonts w:ascii="Aptos" w:hAnsi="Aptos" w:eastAsia="Aptos" w:cs="Aptos"/>
          <w:noProof w:val="0"/>
          <w:sz w:val="24"/>
          <w:szCs w:val="24"/>
          <w:lang w:val="pt-BR"/>
        </w:rPr>
      </w:pPr>
      <w:r w:rsidR="4A43EEEA">
        <w:rPr/>
        <w:t>Para a operacionaliza</w:t>
      </w:r>
      <w:r w:rsidR="50A2A9FD">
        <w:rPr/>
        <w:t>r</w:t>
      </w:r>
      <w:r w:rsidR="4A43EEEA">
        <w:rPr/>
        <w:t xml:space="preserve"> o cuidado na RAS</w:t>
      </w:r>
      <w:r w:rsidR="5264389E">
        <w:rPr/>
        <w:t xml:space="preserve"> </w:t>
      </w:r>
      <w:r w:rsidR="5264389E">
        <w:rPr/>
        <w:t>é</w:t>
      </w:r>
      <w:r w:rsidR="5264389E">
        <w:rPr/>
        <w:t xml:space="preserve"> </w:t>
      </w:r>
      <w:r w:rsidR="4A43EEEA">
        <w:rPr/>
        <w:t>importante</w:t>
      </w:r>
      <w:r w:rsidR="2AAB4132">
        <w:rPr/>
        <w:t xml:space="preserve"> utilizar as TICs</w:t>
      </w:r>
      <w:r w:rsidR="4A43EEEA">
        <w:rPr/>
        <w:t xml:space="preserve"> para organiza</w:t>
      </w:r>
      <w:r w:rsidR="27AF542E">
        <w:rPr/>
        <w:t>r e trocar</w:t>
      </w:r>
      <w:r w:rsidR="2053F6F9">
        <w:rPr/>
        <w:t xml:space="preserve"> </w:t>
      </w:r>
      <w:r w:rsidR="2053F6F9">
        <w:rPr/>
        <w:t xml:space="preserve">as informações, </w:t>
      </w:r>
      <w:r w:rsidR="567BABC3">
        <w:rPr/>
        <w:t xml:space="preserve">como também </w:t>
      </w:r>
      <w:r w:rsidR="2053F6F9">
        <w:rPr/>
        <w:t>or</w:t>
      </w:r>
      <w:r w:rsidR="13EBD8D8">
        <w:rPr/>
        <w:t xml:space="preserve">denar </w:t>
      </w:r>
      <w:r w:rsidR="2053F6F9">
        <w:rPr/>
        <w:t>os fluxos</w:t>
      </w:r>
      <w:r w:rsidR="52C7A2BA">
        <w:rPr/>
        <w:t xml:space="preserve">. </w:t>
      </w:r>
      <w:r w:rsidR="264B113A">
        <w:rPr/>
        <w:t>(MENDES</w:t>
      </w:r>
      <w:r w:rsidR="71DE0409">
        <w:rPr/>
        <w:t xml:space="preserve">, 2011). </w:t>
      </w:r>
      <w:commentRangeEnd w:id="1579254469"/>
      <w:r>
        <w:rPr>
          <w:rStyle w:val="CommentReference"/>
        </w:rPr>
        <w:commentReference w:id="1579254469"/>
      </w:r>
      <w:r w:rsidR="696DF1FD">
        <w:rPr/>
        <w:t>Considerando a necessidade de comunicação entre os pontos de atenção, a Estratégia de Saúde Digital para o Brasil 2020-2028, prevê o fortalecimento de iniciativas de informatizar a APS para que todas as unidades de saúde se conectem à RNDS (</w:t>
      </w:r>
      <w:r w:rsidRPr="1BC2EC46" w:rsidR="696DF1FD">
        <w:rPr>
          <w:rFonts w:ascii="Aptos" w:hAnsi="Aptos" w:eastAsia="Aptos" w:cs="Aptos"/>
          <w:b w:val="0"/>
          <w:bCs w:val="0"/>
          <w:i w:val="0"/>
          <w:iCs w:val="0"/>
          <w:caps w:val="0"/>
          <w:smallCaps w:val="0"/>
          <w:noProof w:val="0"/>
          <w:color w:val="000000" w:themeColor="text1" w:themeTint="FF" w:themeShade="FF"/>
          <w:sz w:val="24"/>
          <w:szCs w:val="24"/>
          <w:lang w:val="pt-BR"/>
        </w:rPr>
        <w:t>BRASIL, 2020 – ESD).</w:t>
      </w:r>
    </w:p>
    <w:p w:rsidR="63E4FAF3" w:rsidP="1BC2EC46" w:rsidRDefault="63E4FAF3" w14:paraId="491E89C0" w14:textId="681829EA">
      <w:pPr>
        <w:jc w:val="both"/>
      </w:pPr>
      <w:commentRangeStart w:id="1250992465"/>
      <w:r w:rsidR="63E4FAF3">
        <w:drawing>
          <wp:inline wp14:editId="00F121D0" wp14:anchorId="56BE256E">
            <wp:extent cx="5724524" cy="1419225"/>
            <wp:effectExtent l="0" t="0" r="0" b="0"/>
            <wp:docPr id="1092951337" name="" title=""/>
            <wp:cNvGraphicFramePr>
              <a:graphicFrameLocks noChangeAspect="1"/>
            </wp:cNvGraphicFramePr>
            <a:graphic>
              <a:graphicData uri="http://schemas.openxmlformats.org/drawingml/2006/picture">
                <pic:pic>
                  <pic:nvPicPr>
                    <pic:cNvPr id="0" name=""/>
                    <pic:cNvPicPr/>
                  </pic:nvPicPr>
                  <pic:blipFill>
                    <a:blip r:embed="Rf11bd20d999f46f8">
                      <a:extLst>
                        <a:ext xmlns:a="http://schemas.openxmlformats.org/drawingml/2006/main" uri="{28A0092B-C50C-407E-A947-70E740481C1C}">
                          <a14:useLocalDpi val="0"/>
                        </a:ext>
                      </a:extLst>
                    </a:blip>
                    <a:stretch>
                      <a:fillRect/>
                    </a:stretch>
                  </pic:blipFill>
                  <pic:spPr>
                    <a:xfrm>
                      <a:off x="0" y="0"/>
                      <a:ext cx="5724524" cy="1419225"/>
                    </a:xfrm>
                    <a:prstGeom prst="rect">
                      <a:avLst/>
                    </a:prstGeom>
                  </pic:spPr>
                </pic:pic>
              </a:graphicData>
            </a:graphic>
          </wp:inline>
        </w:drawing>
      </w:r>
      <w:commentRangeEnd w:id="1250992465"/>
      <w:r>
        <w:rPr>
          <w:rStyle w:val="CommentReference"/>
        </w:rPr>
        <w:commentReference w:id="1250992465"/>
      </w:r>
    </w:p>
    <w:p w:rsidR="07B6ECCB" w:rsidP="1BC2EC46" w:rsidRDefault="07B6ECCB" w14:paraId="5D37E496" w14:textId="63D68236">
      <w:pPr>
        <w:pStyle w:val="Normal"/>
        <w:jc w:val="both"/>
      </w:pPr>
      <w:r w:rsidR="07B6ECCB">
        <w:rPr>
          <w:b w:val="0"/>
          <w:bCs w:val="0"/>
        </w:rPr>
        <w:t>Com o objetivo de conectar os diferentes sistemas de saúde em todo país, compartilhar de modo seguro e padronizado de dados de saúde, foi criada pelo Ministério da Saúde a Rede Nacional de Dados em Saúde (RNDS), uma plataforma oficial de interoperabilidade, a qual viabiliza mais eficiência ao gerir a informação e aprimorar a qualidade dos serviços prestados à população (BRASIL, 2025 – RNDS).</w:t>
      </w:r>
    </w:p>
    <w:p w:rsidR="303350E7" w:rsidP="1BC2EC46" w:rsidRDefault="303350E7" w14:paraId="28355606" w14:textId="52A35DA7">
      <w:pPr>
        <w:jc w:val="both"/>
      </w:pPr>
      <w:commentRangeStart w:id="1744775012"/>
      <w:r w:rsidR="303350E7">
        <w:drawing>
          <wp:inline wp14:editId="7E26C8DD" wp14:anchorId="4ECCCBAC">
            <wp:extent cx="5724524" cy="1285875"/>
            <wp:effectExtent l="0" t="0" r="0" b="0"/>
            <wp:docPr id="101497972" name="" title=""/>
            <wp:cNvGraphicFramePr>
              <a:graphicFrameLocks noChangeAspect="1"/>
            </wp:cNvGraphicFramePr>
            <a:graphic>
              <a:graphicData uri="http://schemas.openxmlformats.org/drawingml/2006/picture">
                <pic:pic>
                  <pic:nvPicPr>
                    <pic:cNvPr id="0" name=""/>
                    <pic:cNvPicPr/>
                  </pic:nvPicPr>
                  <pic:blipFill>
                    <a:blip r:embed="R140ef22db4094eec">
                      <a:extLst>
                        <a:ext xmlns:a="http://schemas.openxmlformats.org/drawingml/2006/main" uri="{28A0092B-C50C-407E-A947-70E740481C1C}">
                          <a14:useLocalDpi val="0"/>
                        </a:ext>
                      </a:extLst>
                    </a:blip>
                    <a:stretch>
                      <a:fillRect/>
                    </a:stretch>
                  </pic:blipFill>
                  <pic:spPr>
                    <a:xfrm>
                      <a:off x="0" y="0"/>
                      <a:ext cx="5724524" cy="1285875"/>
                    </a:xfrm>
                    <a:prstGeom prst="rect">
                      <a:avLst/>
                    </a:prstGeom>
                  </pic:spPr>
                </pic:pic>
              </a:graphicData>
            </a:graphic>
          </wp:inline>
        </w:drawing>
      </w:r>
      <w:commentRangeEnd w:id="1744775012"/>
      <w:r>
        <w:rPr>
          <w:rStyle w:val="CommentReference"/>
        </w:rPr>
        <w:commentReference w:id="1744775012"/>
      </w:r>
    </w:p>
    <w:p w:rsidR="61EDA70A" w:rsidP="1BC2EC46" w:rsidRDefault="61EDA70A" w14:paraId="6C48A78A" w14:textId="1F5B5315">
      <w:pPr>
        <w:pStyle w:val="Normal"/>
        <w:jc w:val="both"/>
        <w:rPr>
          <w:b w:val="0"/>
          <w:bCs w:val="0"/>
          <w:i w:val="1"/>
          <w:iCs w:val="1"/>
        </w:rPr>
      </w:pPr>
      <w:r w:rsidRPr="1BC2EC46" w:rsidR="61EDA70A">
        <w:rPr>
          <w:b w:val="0"/>
          <w:bCs w:val="0"/>
          <w:i w:val="0"/>
          <w:iCs w:val="0"/>
        </w:rPr>
        <w:t xml:space="preserve">A RNDS foi instituída pela Portaria nº 1.434, de 28 de maio de 2020, que institui o Programa Conecte SUS e altera a Portaria de Consolidação nº </w:t>
      </w:r>
      <w:r w:rsidRPr="1BC2EC46" w:rsidR="6FFB5A55">
        <w:rPr>
          <w:b w:val="0"/>
          <w:bCs w:val="0"/>
          <w:i w:val="0"/>
          <w:iCs w:val="0"/>
        </w:rPr>
        <w:t>0</w:t>
      </w:r>
      <w:r w:rsidRPr="1BC2EC46" w:rsidR="61EDA70A">
        <w:rPr>
          <w:b w:val="0"/>
          <w:bCs w:val="0"/>
          <w:i w:val="0"/>
          <w:iCs w:val="0"/>
        </w:rPr>
        <w:t>1/GM/MS, de 28 de setembro de 2017, para instituir a Rede Nacional de Dados em Saúde e dispor sobre a adoção de padrões de interoperabilidade em saúde</w:t>
      </w:r>
      <w:r w:rsidRPr="1BC2EC46" w:rsidR="5CD4AB57">
        <w:rPr>
          <w:b w:val="0"/>
          <w:bCs w:val="0"/>
          <w:i w:val="0"/>
          <w:iCs w:val="0"/>
        </w:rPr>
        <w:t xml:space="preserve"> (BRASIL, 2020 – RNDS)</w:t>
      </w:r>
      <w:r w:rsidRPr="1BC2EC46" w:rsidR="61EDA70A">
        <w:rPr>
          <w:b w:val="0"/>
          <w:bCs w:val="0"/>
          <w:i w:val="0"/>
          <w:iCs w:val="0"/>
        </w:rPr>
        <w:t xml:space="preserve">. </w:t>
      </w:r>
    </w:p>
    <w:p w:rsidR="23E2B9AA" w:rsidP="1BC2EC46" w:rsidRDefault="23E2B9AA" w14:paraId="1DC82D3F" w14:textId="50C23399">
      <w:pPr>
        <w:pStyle w:val="Normal"/>
        <w:jc w:val="both"/>
        <w:rPr>
          <w:b w:val="0"/>
          <w:bCs w:val="0"/>
          <w:i w:val="0"/>
          <w:iCs w:val="0"/>
        </w:rPr>
      </w:pPr>
      <w:r w:rsidRPr="1BC2EC46" w:rsidR="23E2B9AA">
        <w:rPr>
          <w:b w:val="0"/>
          <w:bCs w:val="0"/>
          <w:i w:val="0"/>
          <w:iCs w:val="0"/>
        </w:rPr>
        <w:t>Em 27 de julho de 2025, foi publicado o Decreto Federal nº 12.560/2025 que dispõe sobre a Rede Nacional de Dados em Saúde e sobre as Plataformas SUS Digital e regulamenta o art. 47 e o art. 47-A,</w:t>
      </w:r>
      <w:r w:rsidRPr="1BC2EC46" w:rsidR="350635BB">
        <w:rPr>
          <w:b w:val="0"/>
          <w:bCs w:val="0"/>
          <w:i w:val="0"/>
          <w:iCs w:val="0"/>
        </w:rPr>
        <w:t xml:space="preserve"> </w:t>
      </w:r>
      <w:r w:rsidRPr="1BC2EC46" w:rsidR="23E2B9AA">
        <w:rPr>
          <w:b w:val="0"/>
          <w:bCs w:val="0"/>
          <w:i w:val="0"/>
          <w:iCs w:val="0"/>
        </w:rPr>
        <w:t xml:space="preserve">caput, § 1º e § 2º, da Lei nº 8.080, de 19 de setembro de 1990. </w:t>
      </w:r>
      <w:r w:rsidRPr="1BC2EC46" w:rsidR="654817F1">
        <w:rPr>
          <w:b w:val="0"/>
          <w:bCs w:val="0"/>
          <w:i w:val="0"/>
          <w:iCs w:val="0"/>
        </w:rPr>
        <w:t>O decreto define as regras para o tratamento, compartilhamento e segurança de informações pessoais de saúde, visando à interoperabilidade e eficiência do sistema de saúde. A</w:t>
      </w:r>
      <w:r w:rsidRPr="1BC2EC46" w:rsidR="7678D50C">
        <w:rPr>
          <w:b w:val="0"/>
          <w:bCs w:val="0"/>
          <w:i w:val="0"/>
          <w:iCs w:val="0"/>
        </w:rPr>
        <w:t xml:space="preserve"> </w:t>
      </w:r>
      <w:r w:rsidRPr="1BC2EC46" w:rsidR="654817F1">
        <w:rPr>
          <w:b w:val="0"/>
          <w:bCs w:val="0"/>
          <w:i w:val="0"/>
          <w:iCs w:val="0"/>
        </w:rPr>
        <w:t xml:space="preserve">normativa informa sobre a governança da RNDS, as responsabilidades das partes envolvidas e a importância de padrões de segurança e privacidade para proteger os dados. </w:t>
      </w:r>
      <w:r w:rsidRPr="1BC2EC46" w:rsidR="36B90E14">
        <w:rPr>
          <w:b w:val="0"/>
          <w:bCs w:val="0"/>
          <w:i w:val="0"/>
          <w:iCs w:val="0"/>
        </w:rPr>
        <w:t xml:space="preserve">Além disso, </w:t>
      </w:r>
      <w:r w:rsidRPr="1BC2EC46" w:rsidR="654817F1">
        <w:rPr>
          <w:b w:val="0"/>
          <w:bCs w:val="0"/>
          <w:i w:val="0"/>
          <w:iCs w:val="0"/>
        </w:rPr>
        <w:t>especifica o acesso a informações do SUS Digital, buscando aprimorar a qualidade do atendimento e a gestão de dados</w:t>
      </w:r>
      <w:r w:rsidRPr="1BC2EC46" w:rsidR="3C9311B5">
        <w:rPr>
          <w:b w:val="0"/>
          <w:bCs w:val="0"/>
          <w:i w:val="0"/>
          <w:iCs w:val="0"/>
        </w:rPr>
        <w:t xml:space="preserve"> (BRASIL, 2025 – decreto)</w:t>
      </w:r>
      <w:r w:rsidRPr="1BC2EC46" w:rsidR="654817F1">
        <w:rPr>
          <w:b w:val="0"/>
          <w:bCs w:val="0"/>
          <w:i w:val="0"/>
          <w:iCs w:val="0"/>
        </w:rPr>
        <w:t>.</w:t>
      </w:r>
    </w:p>
    <w:p w:rsidR="42962541" w:rsidP="1BC2EC46" w:rsidRDefault="42962541" w14:paraId="5952B5DE" w14:textId="3534E0F3">
      <w:pPr>
        <w:pStyle w:val="Normal"/>
        <w:suppressLineNumbers w:val="0"/>
        <w:bidi w:val="0"/>
        <w:spacing w:before="0" w:beforeAutospacing="off" w:after="160" w:afterAutospacing="off" w:line="279" w:lineRule="auto"/>
        <w:ind w:left="0" w:right="0"/>
        <w:jc w:val="both"/>
        <w:rPr>
          <w:b w:val="0"/>
          <w:bCs w:val="0"/>
          <w:i w:val="0"/>
          <w:iCs w:val="0"/>
        </w:rPr>
      </w:pPr>
      <w:r w:rsidRPr="1BC2EC46" w:rsidR="42962541">
        <w:rPr>
          <w:b w:val="0"/>
          <w:bCs w:val="0"/>
          <w:i w:val="0"/>
          <w:iCs w:val="0"/>
        </w:rPr>
        <w:t>A RNDS</w:t>
      </w:r>
      <w:r w:rsidRPr="1BC2EC46" w:rsidR="76AF9A2F">
        <w:rPr>
          <w:b w:val="0"/>
          <w:bCs w:val="0"/>
          <w:i w:val="0"/>
          <w:iCs w:val="0"/>
        </w:rPr>
        <w:t xml:space="preserve"> é uma rede que</w:t>
      </w:r>
      <w:r w:rsidRPr="1BC2EC46" w:rsidR="42962541">
        <w:rPr>
          <w:b w:val="0"/>
          <w:bCs w:val="0"/>
          <w:i w:val="0"/>
          <w:iCs w:val="0"/>
        </w:rPr>
        <w:t xml:space="preserve"> integra informações relacionadas </w:t>
      </w:r>
      <w:r w:rsidRPr="1BC2EC46" w:rsidR="42962541">
        <w:rPr>
          <w:b w:val="0"/>
          <w:bCs w:val="0"/>
          <w:i w:val="0"/>
          <w:iCs w:val="0"/>
        </w:rPr>
        <w:t xml:space="preserve">à atenção à saúde, em sua integralidade; </w:t>
      </w:r>
      <w:r w:rsidRPr="1BC2EC46" w:rsidR="42962541">
        <w:rPr>
          <w:b w:val="0"/>
          <w:bCs w:val="0"/>
          <w:i w:val="0"/>
          <w:iCs w:val="0"/>
        </w:rPr>
        <w:t xml:space="preserve">à vigilância em saúde; e </w:t>
      </w:r>
      <w:r w:rsidRPr="1BC2EC46" w:rsidR="42962541">
        <w:rPr>
          <w:b w:val="0"/>
          <w:bCs w:val="0"/>
          <w:i w:val="0"/>
          <w:iCs w:val="0"/>
        </w:rPr>
        <w:t>à gestão em saúde e outras</w:t>
      </w:r>
      <w:r w:rsidRPr="1BC2EC46" w:rsidR="57342F8E">
        <w:rPr>
          <w:b w:val="0"/>
          <w:bCs w:val="0"/>
          <w:i w:val="0"/>
          <w:iCs w:val="0"/>
        </w:rPr>
        <w:t xml:space="preserve">, as quais podem ser utilizadas para as ações clínicas e assistenciais; </w:t>
      </w:r>
      <w:r w:rsidRPr="1BC2EC46" w:rsidR="57342F8E">
        <w:rPr>
          <w:b w:val="0"/>
          <w:bCs w:val="0"/>
          <w:i w:val="0"/>
          <w:iCs w:val="0"/>
        </w:rPr>
        <w:t xml:space="preserve">epidemiológicos e de vigilância em saúde; </w:t>
      </w:r>
      <w:r w:rsidRPr="1BC2EC46" w:rsidR="57342F8E">
        <w:rPr>
          <w:b w:val="0"/>
          <w:bCs w:val="0"/>
          <w:i w:val="0"/>
          <w:iCs w:val="0"/>
        </w:rPr>
        <w:t xml:space="preserve">estatísticos e de pesquisas; </w:t>
      </w:r>
      <w:r w:rsidRPr="1BC2EC46" w:rsidR="57342F8E">
        <w:rPr>
          <w:b w:val="0"/>
          <w:bCs w:val="0"/>
          <w:i w:val="0"/>
          <w:iCs w:val="0"/>
        </w:rPr>
        <w:t>de gestão; regulatórios; e para subsidiar a formulação, execução, monitoramento e avaliação das políticas de saúde</w:t>
      </w:r>
      <w:r w:rsidRPr="1BC2EC46" w:rsidR="7CD494BA">
        <w:rPr>
          <w:b w:val="0"/>
          <w:bCs w:val="0"/>
          <w:i w:val="0"/>
          <w:iCs w:val="0"/>
        </w:rPr>
        <w:t xml:space="preserve"> (BRASIL, 2020 – RNDS)</w:t>
      </w:r>
      <w:r w:rsidRPr="1BC2EC46" w:rsidR="567CB4F7">
        <w:rPr>
          <w:b w:val="0"/>
          <w:bCs w:val="0"/>
          <w:i w:val="0"/>
          <w:iCs w:val="0"/>
        </w:rPr>
        <w:t xml:space="preserve"> (Figura X).</w:t>
      </w:r>
    </w:p>
    <w:p w:rsidR="567CB4F7" w:rsidP="1BC2EC46" w:rsidRDefault="567CB4F7" w14:paraId="41458E78" w14:textId="4BC3D320">
      <w:pPr>
        <w:pStyle w:val="Normal"/>
        <w:suppressLineNumbers w:val="0"/>
        <w:bidi w:val="0"/>
        <w:spacing w:before="0" w:beforeAutospacing="off" w:after="160" w:afterAutospacing="off" w:line="279" w:lineRule="auto"/>
        <w:ind w:left="0" w:right="0"/>
        <w:jc w:val="both"/>
        <w:rPr>
          <w:rFonts w:ascii="Aptos" w:hAnsi="Aptos" w:eastAsia="Aptos" w:cs="Aptos"/>
          <w:noProof w:val="0"/>
          <w:sz w:val="24"/>
          <w:szCs w:val="24"/>
          <w:lang w:val="pt-BR"/>
        </w:rPr>
      </w:pPr>
      <w:r w:rsidR="567CB4F7">
        <w:rPr/>
        <w:t xml:space="preserve">Figura X - </w:t>
      </w:r>
      <w:r w:rsidRPr="1BC2EC46" w:rsidR="567CB4F7">
        <w:rPr>
          <w:rFonts w:ascii="Aptos" w:hAnsi="Aptos" w:eastAsia="Aptos" w:cs="Aptos"/>
          <w:noProof w:val="0"/>
          <w:sz w:val="24"/>
          <w:szCs w:val="24"/>
          <w:lang w:val="pt-BR"/>
        </w:rPr>
        <w:t>Representação esquemática da RNDS como plataforma nacional de inovação, informação e serviços digitais em saúde</w:t>
      </w:r>
    </w:p>
    <w:p w:rsidR="567CB4F7" w:rsidP="1BC2EC46" w:rsidRDefault="567CB4F7" w14:paraId="0EA06BF2" w14:textId="273D460A">
      <w:pPr>
        <w:pStyle w:val="Normal"/>
        <w:suppressLineNumbers w:val="0"/>
        <w:bidi w:val="0"/>
        <w:spacing w:before="0" w:beforeAutospacing="off" w:after="160" w:afterAutospacing="off" w:line="279" w:lineRule="auto"/>
        <w:ind w:left="0" w:right="0"/>
        <w:jc w:val="both"/>
        <w:rPr>
          <w:sz w:val="20"/>
          <w:szCs w:val="20"/>
        </w:rPr>
      </w:pPr>
      <w:r w:rsidR="567CB4F7">
        <w:drawing>
          <wp:inline wp14:editId="3154C755" wp14:anchorId="44D4BA83">
            <wp:extent cx="5724524" cy="4924424"/>
            <wp:effectExtent l="0" t="0" r="0" b="0"/>
            <wp:docPr id="1316310582" name="" title=""/>
            <wp:cNvGraphicFramePr>
              <a:graphicFrameLocks noChangeAspect="1"/>
            </wp:cNvGraphicFramePr>
            <a:graphic>
              <a:graphicData uri="http://schemas.openxmlformats.org/drawingml/2006/picture">
                <pic:pic>
                  <pic:nvPicPr>
                    <pic:cNvPr id="0" name=""/>
                    <pic:cNvPicPr/>
                  </pic:nvPicPr>
                  <pic:blipFill>
                    <a:blip r:embed="R80259375e1114a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4" cy="4924424"/>
                    </a:xfrm>
                    <a:prstGeom xmlns:a="http://schemas.openxmlformats.org/drawingml/2006/main" prst="rect">
                      <a:avLst/>
                    </a:prstGeom>
                  </pic:spPr>
                </pic:pic>
              </a:graphicData>
            </a:graphic>
          </wp:inline>
        </w:drawing>
      </w:r>
    </w:p>
    <w:p w:rsidR="567CB4F7" w:rsidP="1BC2EC46" w:rsidRDefault="567CB4F7" w14:paraId="4177CF11" w14:textId="003A346D">
      <w:pPr>
        <w:pStyle w:val="Normal"/>
        <w:suppressLineNumbers w:val="0"/>
        <w:bidi w:val="0"/>
        <w:spacing w:before="0" w:beforeAutospacing="off" w:after="160" w:afterAutospacing="off" w:line="279" w:lineRule="auto"/>
        <w:ind w:left="0" w:right="0"/>
        <w:jc w:val="both"/>
      </w:pPr>
      <w:r w:rsidRPr="1BC2EC46" w:rsidR="567CB4F7">
        <w:rPr>
          <w:sz w:val="20"/>
          <w:szCs w:val="20"/>
        </w:rPr>
        <w:t>Fonte: BRASIL, 2020 - ESD</w:t>
      </w:r>
    </w:p>
    <w:p w:rsidR="1BC2EC46" w:rsidP="1BC2EC46" w:rsidRDefault="1BC2EC46" w14:paraId="25E8B3B9" w14:textId="2305CB25">
      <w:pPr>
        <w:pStyle w:val="Normal"/>
        <w:jc w:val="both"/>
        <w:rPr>
          <w:b w:val="0"/>
          <w:bCs w:val="0"/>
          <w:i w:val="0"/>
          <w:iCs w:val="0"/>
        </w:rPr>
      </w:pPr>
    </w:p>
    <w:p w:rsidR="1BC2EC46" w:rsidP="1BC2EC46" w:rsidRDefault="1BC2EC46" w14:paraId="70D64A59" w14:textId="43DA0CA3">
      <w:pPr>
        <w:pStyle w:val="Normal"/>
        <w:jc w:val="both"/>
        <w:rPr>
          <w:b w:val="0"/>
          <w:bCs w:val="0"/>
          <w:i w:val="0"/>
          <w:iCs w:val="0"/>
        </w:rPr>
      </w:pPr>
    </w:p>
    <w:p w:rsidR="1BC2EC46" w:rsidP="1BC2EC46" w:rsidRDefault="1BC2EC46" w14:paraId="590F4428" w14:textId="26A60864">
      <w:pPr>
        <w:pStyle w:val="Normal"/>
        <w:jc w:val="both"/>
        <w:rPr>
          <w:b w:val="0"/>
          <w:bCs w:val="0"/>
          <w:i w:val="0"/>
          <w:iCs w:val="0"/>
        </w:rPr>
      </w:pPr>
    </w:p>
    <w:p w:rsidR="522AFDF5" w:rsidP="1BC2EC46" w:rsidRDefault="522AFDF5" w14:paraId="6E75BA89" w14:textId="6551D38A">
      <w:pPr>
        <w:pStyle w:val="Normal"/>
        <w:jc w:val="both"/>
        <w:rPr>
          <w:b w:val="0"/>
          <w:bCs w:val="0"/>
          <w:i w:val="0"/>
          <w:iCs w:val="0"/>
          <w:sz w:val="24"/>
          <w:szCs w:val="24"/>
        </w:rPr>
      </w:pPr>
      <w:r w:rsidRPr="1BC2EC46" w:rsidR="522AFDF5">
        <w:rPr>
          <w:b w:val="0"/>
          <w:bCs w:val="0"/>
          <w:i w:val="0"/>
          <w:iCs w:val="0"/>
        </w:rPr>
        <w:t xml:space="preserve">Entre os principais benefícios da RNDS estão </w:t>
      </w:r>
      <w:r w:rsidRPr="1BC2EC46" w:rsidR="522AFDF5">
        <w:rPr>
          <w:b w:val="0"/>
          <w:bCs w:val="0"/>
          <w:i w:val="0"/>
          <w:iCs w:val="0"/>
          <w:sz w:val="24"/>
          <w:szCs w:val="24"/>
        </w:rPr>
        <w:t>interligar os diversos setores da saúde no Brasil; melhorar o atendimento ao usuário, pois, o profissional terá acesso às informações de saúde; acompanhamento do usuário na RAS; eficiência d</w:t>
      </w:r>
      <w:r w:rsidRPr="1BC2EC46" w:rsidR="1C92E015">
        <w:rPr>
          <w:b w:val="0"/>
          <w:bCs w:val="0"/>
          <w:i w:val="0"/>
          <w:iCs w:val="0"/>
          <w:sz w:val="24"/>
          <w:szCs w:val="24"/>
        </w:rPr>
        <w:t xml:space="preserve">e </w:t>
      </w:r>
      <w:r w:rsidRPr="1BC2EC46" w:rsidR="522AFDF5">
        <w:rPr>
          <w:b w:val="0"/>
          <w:bCs w:val="0"/>
          <w:i w:val="0"/>
          <w:iCs w:val="0"/>
          <w:sz w:val="24"/>
          <w:szCs w:val="24"/>
        </w:rPr>
        <w:t>re</w:t>
      </w:r>
      <w:r w:rsidRPr="1BC2EC46" w:rsidR="77F9A3DE">
        <w:rPr>
          <w:b w:val="0"/>
          <w:bCs w:val="0"/>
          <w:i w:val="0"/>
          <w:iCs w:val="0"/>
          <w:sz w:val="24"/>
          <w:szCs w:val="24"/>
        </w:rPr>
        <w:t xml:space="preserve">curso </w:t>
      </w:r>
      <w:r w:rsidRPr="1BC2EC46" w:rsidR="0D806CA4">
        <w:rPr>
          <w:b w:val="0"/>
          <w:bCs w:val="0"/>
          <w:i w:val="0"/>
          <w:iCs w:val="0"/>
          <w:sz w:val="24"/>
          <w:szCs w:val="24"/>
        </w:rPr>
        <w:t>financeiro; inovação em saúde</w:t>
      </w:r>
      <w:r w:rsidRPr="1BC2EC46" w:rsidR="0D806CA4">
        <w:rPr>
          <w:b w:val="0"/>
          <w:bCs w:val="0"/>
          <w:i w:val="0"/>
          <w:iCs w:val="0"/>
          <w:sz w:val="24"/>
          <w:szCs w:val="24"/>
        </w:rPr>
        <w:t xml:space="preserve">. </w:t>
      </w:r>
    </w:p>
    <w:p w:rsidR="5524071E" w:rsidP="1BC2EC46" w:rsidRDefault="5524071E" w14:paraId="47EA6D74" w14:textId="22C62070">
      <w:pPr>
        <w:jc w:val="both"/>
      </w:pPr>
      <w:commentRangeStart w:id="62539844"/>
      <w:r w:rsidR="5524071E">
        <w:drawing>
          <wp:inline wp14:editId="27A8A13E" wp14:anchorId="72B56721">
            <wp:extent cx="5724524" cy="3695700"/>
            <wp:effectExtent l="0" t="0" r="0" b="0"/>
            <wp:docPr id="427101389" name="" title=""/>
            <wp:cNvGraphicFramePr>
              <a:graphicFrameLocks noChangeAspect="1"/>
            </wp:cNvGraphicFramePr>
            <a:graphic>
              <a:graphicData uri="http://schemas.openxmlformats.org/drawingml/2006/picture">
                <pic:pic>
                  <pic:nvPicPr>
                    <pic:cNvPr id="0" name=""/>
                    <pic:cNvPicPr/>
                  </pic:nvPicPr>
                  <pic:blipFill>
                    <a:blip r:embed="Ra423208b4bd348fa">
                      <a:extLst>
                        <a:ext xmlns:a="http://schemas.openxmlformats.org/drawingml/2006/main" uri="{28A0092B-C50C-407E-A947-70E740481C1C}">
                          <a14:useLocalDpi val="0"/>
                        </a:ext>
                      </a:extLst>
                    </a:blip>
                    <a:stretch>
                      <a:fillRect/>
                    </a:stretch>
                  </pic:blipFill>
                  <pic:spPr>
                    <a:xfrm>
                      <a:off x="0" y="0"/>
                      <a:ext cx="5724524" cy="3695700"/>
                    </a:xfrm>
                    <a:prstGeom prst="rect">
                      <a:avLst/>
                    </a:prstGeom>
                  </pic:spPr>
                </pic:pic>
              </a:graphicData>
            </a:graphic>
          </wp:inline>
        </w:drawing>
      </w:r>
      <w:commentRangeEnd w:id="62539844"/>
      <w:r>
        <w:rPr>
          <w:rStyle w:val="CommentReference"/>
        </w:rPr>
        <w:commentReference w:id="62539844"/>
      </w:r>
    </w:p>
    <w:p w:rsidR="6E055F76" w:rsidP="1BC2EC46" w:rsidRDefault="6E055F76" w14:paraId="605780AC" w14:textId="295CEBB0">
      <w:pPr>
        <w:jc w:val="both"/>
      </w:pPr>
      <w:r w:rsidR="6E055F76">
        <w:rPr/>
        <w:t xml:space="preserve">A RNDS pode ser comparada a um grande “contêiner”, subdividido em serviços </w:t>
      </w:r>
      <w:r w:rsidR="6E055F76">
        <w:rPr/>
        <w:t>informacionais e serviços tecnológicos.</w:t>
      </w:r>
      <w:r w:rsidR="56EBECAB">
        <w:rPr/>
        <w:t xml:space="preserve"> </w:t>
      </w:r>
      <w:r w:rsidR="6E055F76">
        <w:rPr/>
        <w:t xml:space="preserve">Esse grande “contêiner” é </w:t>
      </w:r>
      <w:r w:rsidR="54FD81CB">
        <w:rPr/>
        <w:t>manti</w:t>
      </w:r>
      <w:r w:rsidR="6E055F76">
        <w:rPr/>
        <w:t xml:space="preserve">do por </w:t>
      </w:r>
      <w:r w:rsidR="6E055F76">
        <w:rPr/>
        <w:t xml:space="preserve">diferentes bases de dados e é responsável por </w:t>
      </w:r>
      <w:r w:rsidR="50CC4E0A">
        <w:rPr/>
        <w:t>transportar</w:t>
      </w:r>
      <w:r w:rsidR="6E055F76">
        <w:rPr/>
        <w:t xml:space="preserve"> as informações de saúde para diferentes </w:t>
      </w:r>
      <w:r w:rsidR="6E055F76">
        <w:rPr/>
        <w:t>consumidores e geradores de</w:t>
      </w:r>
      <w:r w:rsidR="00B90390">
        <w:rPr/>
        <w:t xml:space="preserve"> </w:t>
      </w:r>
      <w:r w:rsidR="6E055F76">
        <w:rPr/>
        <w:t>informações (</w:t>
      </w:r>
      <w:r w:rsidR="474A4D5A">
        <w:rPr/>
        <w:t>estabelecimentos de saúde, farmácias, laboratórios, aplicativo Meu SUS Digital, u</w:t>
      </w:r>
      <w:r w:rsidR="6E055F76">
        <w:rPr/>
        <w:t xml:space="preserve">nião, </w:t>
      </w:r>
      <w:r w:rsidR="096EA534">
        <w:rPr/>
        <w:t>estados</w:t>
      </w:r>
      <w:r w:rsidR="6E055F76">
        <w:rPr/>
        <w:t>, municípios</w:t>
      </w:r>
      <w:r w:rsidR="5510C0D8">
        <w:rPr/>
        <w:t>)</w:t>
      </w:r>
      <w:r w:rsidR="0893DFE9">
        <w:rPr/>
        <w:t xml:space="preserve"> (Figura X)</w:t>
      </w:r>
      <w:r w:rsidR="2A20EBED">
        <w:rPr/>
        <w:t xml:space="preserve"> (UFG 2022, RNDS - o que precisamos saber)</w:t>
      </w:r>
    </w:p>
    <w:p w:rsidR="25681B41" w:rsidP="1BC2EC46" w:rsidRDefault="25681B41" w14:paraId="32BA5E90" w14:textId="64B05EEA">
      <w:pPr>
        <w:jc w:val="both"/>
      </w:pPr>
      <w:r w:rsidR="25681B41">
        <w:rPr/>
        <w:t>Figura X - “Contêineres” da Rede Nacional de Dados em Saúde</w:t>
      </w:r>
      <w:r w:rsidR="5510C0D8">
        <w:rPr/>
        <w:t xml:space="preserve"> </w:t>
      </w:r>
      <w:r w:rsidR="6E055F76">
        <w:rPr/>
        <w:t xml:space="preserve"> </w:t>
      </w:r>
    </w:p>
    <w:p w:rsidR="1ACCBEB5" w:rsidP="1BC2EC46" w:rsidRDefault="1ACCBEB5" w14:paraId="1951022C" w14:textId="1445BFBF">
      <w:pPr>
        <w:jc w:val="both"/>
      </w:pPr>
      <w:commentRangeStart w:id="1960808072"/>
      <w:r w:rsidR="1ACCBEB5">
        <w:drawing>
          <wp:inline wp14:editId="1B81263D" wp14:anchorId="07087D1A">
            <wp:extent cx="5724524" cy="3352800"/>
            <wp:effectExtent l="0" t="0" r="0" b="0"/>
            <wp:docPr id="1295813400" name="" title=""/>
            <wp:cNvGraphicFramePr>
              <a:graphicFrameLocks noChangeAspect="1"/>
            </wp:cNvGraphicFramePr>
            <a:graphic>
              <a:graphicData uri="http://schemas.openxmlformats.org/drawingml/2006/picture">
                <pic:pic>
                  <pic:nvPicPr>
                    <pic:cNvPr id="0" name=""/>
                    <pic:cNvPicPr/>
                  </pic:nvPicPr>
                  <pic:blipFill>
                    <a:blip r:embed="R812256e62f54488e">
                      <a:extLst>
                        <a:ext xmlns:a="http://schemas.openxmlformats.org/drawingml/2006/main" uri="{28A0092B-C50C-407E-A947-70E740481C1C}">
                          <a14:useLocalDpi val="0"/>
                        </a:ext>
                      </a:extLst>
                    </a:blip>
                    <a:stretch>
                      <a:fillRect/>
                    </a:stretch>
                  </pic:blipFill>
                  <pic:spPr>
                    <a:xfrm>
                      <a:off x="0" y="0"/>
                      <a:ext cx="5724524" cy="3352800"/>
                    </a:xfrm>
                    <a:prstGeom prst="rect">
                      <a:avLst/>
                    </a:prstGeom>
                  </pic:spPr>
                </pic:pic>
              </a:graphicData>
            </a:graphic>
          </wp:inline>
        </w:drawing>
      </w:r>
      <w:commentRangeEnd w:id="1960808072"/>
      <w:r>
        <w:rPr>
          <w:rStyle w:val="CommentReference"/>
        </w:rPr>
        <w:commentReference w:id="1960808072"/>
      </w:r>
    </w:p>
    <w:p w:rsidR="5EE810AD" w:rsidP="1BC2EC46" w:rsidRDefault="5EE810AD" w14:paraId="5499F9B1" w14:textId="0BB470D3">
      <w:pPr>
        <w:jc w:val="both"/>
      </w:pPr>
      <w:r w:rsidR="5EE810AD">
        <w:rPr/>
        <w:t>Fonte: UFG 2022, RNDS - o que precisamos saber</w:t>
      </w:r>
    </w:p>
    <w:p w:rsidR="786D67C9" w:rsidP="1BC2EC46" w:rsidRDefault="786D67C9" w14:paraId="2487DCC3" w14:textId="6B1A2AC5">
      <w:pPr>
        <w:pStyle w:val="Normal"/>
        <w:jc w:val="both"/>
      </w:pPr>
      <w:r w:rsidR="786D67C9">
        <w:rPr/>
        <w:t xml:space="preserve">Em relação aos serviços tecnológicos relacionados à segurança, a RNDS foi desenvolvida com a tecnologia de </w:t>
      </w:r>
      <w:r w:rsidRPr="1BC2EC46" w:rsidR="786D67C9">
        <w:rPr>
          <w:i w:val="1"/>
          <w:iCs w:val="1"/>
        </w:rPr>
        <w:t xml:space="preserve">Block </w:t>
      </w:r>
      <w:r w:rsidRPr="1BC2EC46" w:rsidR="786D67C9">
        <w:rPr>
          <w:i w:val="1"/>
          <w:iCs w:val="1"/>
        </w:rPr>
        <w:t>chain</w:t>
      </w:r>
      <w:r w:rsidR="786D67C9">
        <w:rPr/>
        <w:t>, solução responsável por tratar de questões de seguran</w:t>
      </w:r>
      <w:r w:rsidR="66D7706A">
        <w:rPr/>
        <w:t>ça, rastreabilidade, desempenho, acesso e esca</w:t>
      </w:r>
      <w:r w:rsidR="255D491F">
        <w:rPr/>
        <w:t>la</w:t>
      </w:r>
      <w:r w:rsidR="66D7706A">
        <w:rPr/>
        <w:t>bilidade</w:t>
      </w:r>
      <w:r w:rsidR="66D7706A">
        <w:rPr/>
        <w:t xml:space="preserve">; </w:t>
      </w:r>
      <w:r w:rsidR="352C227A">
        <w:rPr/>
        <w:t xml:space="preserve">elegibilidade, foram estabelecidas regras de acesso que analisam se o profissional pode ou não acessar os dados do cidadão; </w:t>
      </w:r>
      <w:commentRangeStart w:id="2056202753"/>
      <w:r w:rsidR="6DEADA9A">
        <w:rPr/>
        <w:t>consentimento do usuário sobre o compartilhamento dos seus dados com outros profissionais de saúde;</w:t>
      </w:r>
      <w:r w:rsidR="4C0ABF1C">
        <w:rPr/>
        <w:t xml:space="preserve"> c</w:t>
      </w:r>
      <w:commentRangeEnd w:id="2056202753"/>
      <w:r>
        <w:rPr>
          <w:rStyle w:val="CommentReference"/>
        </w:rPr>
        <w:commentReference w:id="2056202753"/>
      </w:r>
      <w:r w:rsidR="33A5C387">
        <w:rPr/>
        <w:t>ertificação digital, responsável por identificar e credenciar pessoas e estabelecimentos à RN</w:t>
      </w:r>
      <w:r w:rsidR="6BDA45A5">
        <w:rPr/>
        <w:t>DS</w:t>
      </w:r>
      <w:r w:rsidR="6FC27799">
        <w:rPr/>
        <w:t>.</w:t>
      </w:r>
      <w:r w:rsidR="26917A6D">
        <w:rPr/>
        <w:t xml:space="preserve"> Além disso, a troca de informações da RNDS</w:t>
      </w:r>
      <w:r w:rsidR="018E7E86">
        <w:rPr/>
        <w:t xml:space="preserve"> é feita com o uso de padrões de interoperabilidade </w:t>
      </w:r>
      <w:r w:rsidR="550C8E7B">
        <w:rPr/>
        <w:t xml:space="preserve">estabelecidos na Portaria nº 1.434/2020. O armazenamento dos dados é em nuvem, ou seja, o servidor de armazenamento é </w:t>
      </w:r>
      <w:r w:rsidRPr="1BC2EC46" w:rsidR="550C8E7B">
        <w:rPr>
          <w:i w:val="1"/>
          <w:iCs w:val="1"/>
        </w:rPr>
        <w:t>o</w:t>
      </w:r>
      <w:r w:rsidRPr="1BC2EC46" w:rsidR="6647CC2A">
        <w:rPr>
          <w:i w:val="1"/>
          <w:iCs w:val="1"/>
        </w:rPr>
        <w:t>n</w:t>
      </w:r>
      <w:r w:rsidRPr="1BC2EC46" w:rsidR="6647CC2A">
        <w:rPr>
          <w:i w:val="1"/>
          <w:iCs w:val="1"/>
        </w:rPr>
        <w:t xml:space="preserve"> </w:t>
      </w:r>
      <w:r w:rsidRPr="1BC2EC46" w:rsidR="6647CC2A">
        <w:rPr>
          <w:i w:val="1"/>
          <w:iCs w:val="1"/>
        </w:rPr>
        <w:t>line</w:t>
      </w:r>
      <w:r w:rsidR="6647CC2A">
        <w:rPr/>
        <w:t xml:space="preserve"> e o tratamento e armazenamento dos dados atendem o disposto na LGPD</w:t>
      </w:r>
      <w:r w:rsidR="384C5400">
        <w:rPr/>
        <w:t xml:space="preserve"> (UFG 2022, RNDS - o que precisamos saber).</w:t>
      </w:r>
      <w:r w:rsidR="6647CC2A">
        <w:rPr/>
        <w:t xml:space="preserve"> </w:t>
      </w:r>
      <w:r w:rsidR="550C8E7B">
        <w:rPr/>
        <w:t xml:space="preserve"> </w:t>
      </w:r>
    </w:p>
    <w:p xmlns:wp14="http://schemas.microsoft.com/office/word/2010/wordml" w:rsidP="1BC2EC46" wp14:paraId="714333AB" wp14:textId="6BC098C7">
      <w:pPr>
        <w:pStyle w:val="Normal"/>
        <w:jc w:val="both"/>
        <w:rPr>
          <w:rFonts w:ascii="Aptos" w:hAnsi="Aptos" w:eastAsia="Aptos" w:cs="Aptos"/>
          <w:noProof w:val="0"/>
          <w:sz w:val="24"/>
          <w:szCs w:val="24"/>
          <w:lang w:val="pt-BR"/>
        </w:rPr>
      </w:pPr>
      <w:r w:rsidRPr="1BC2EC46" w:rsidR="1C6FFC09">
        <w:rPr>
          <w:b w:val="0"/>
          <w:bCs w:val="0"/>
          <w:i w:val="0"/>
          <w:iCs w:val="0"/>
        </w:rPr>
        <w:t xml:space="preserve">A federalização da RNDS é um passo importante para garantir o acesso </w:t>
      </w:r>
      <w:r w:rsidRPr="1BC2EC46" w:rsidR="72ED32BF">
        <w:rPr>
          <w:b w:val="0"/>
          <w:bCs w:val="0"/>
          <w:i w:val="0"/>
          <w:iCs w:val="0"/>
        </w:rPr>
        <w:t xml:space="preserve">integral, ágil e descentralizado dos dados em </w:t>
      </w:r>
      <w:r w:rsidRPr="1BC2EC46" w:rsidR="39161FCA">
        <w:rPr>
          <w:b w:val="0"/>
          <w:bCs w:val="0"/>
          <w:i w:val="0"/>
          <w:iCs w:val="0"/>
        </w:rPr>
        <w:t>diferentes níveis da federação</w:t>
      </w:r>
      <w:r w:rsidRPr="1BC2EC46" w:rsidR="72ED32BF">
        <w:rPr>
          <w:b w:val="0"/>
          <w:bCs w:val="0"/>
          <w:i w:val="0"/>
          <w:iCs w:val="0"/>
        </w:rPr>
        <w:t xml:space="preserve">, </w:t>
      </w:r>
      <w:r w:rsidRPr="1BC2EC46" w:rsidR="478023D4">
        <w:rPr>
          <w:b w:val="0"/>
          <w:bCs w:val="0"/>
          <w:i w:val="0"/>
          <w:iCs w:val="0"/>
        </w:rPr>
        <w:t>para proporcionar a transição e continuidade do cuidado ao cidadão</w:t>
      </w:r>
      <w:r w:rsidRPr="1BC2EC46" w:rsidR="478023D4">
        <w:rPr>
          <w:b w:val="0"/>
          <w:bCs w:val="0"/>
          <w:i w:val="1"/>
          <w:iCs w:val="1"/>
        </w:rPr>
        <w:t xml:space="preserve"> </w:t>
      </w:r>
      <w:r w:rsidRPr="1BC2EC46" w:rsidR="4F32DC57">
        <w:rPr>
          <w:b w:val="0"/>
          <w:bCs w:val="0"/>
          <w:i w:val="1"/>
          <w:iCs w:val="1"/>
        </w:rPr>
        <w:t>(</w:t>
      </w:r>
      <w:r w:rsidRPr="1BC2EC46" w:rsidR="4F32DC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ROTZSCH, 2024</w:t>
      </w:r>
      <w:r w:rsidRPr="1BC2EC46" w:rsidR="5905113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w:t>
      </w:r>
      <w:r w:rsidRPr="1BC2EC46" w:rsidR="4F32DC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 xml:space="preserve"> BRASIL, 2025 – decreto)</w:t>
      </w:r>
      <w:r w:rsidRPr="1BC2EC46" w:rsidR="55C8F990">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w:t>
      </w:r>
    </w:p>
    <w:p xmlns:wp14="http://schemas.microsoft.com/office/word/2010/wordml" w:rsidP="6ADD42E9" wp14:paraId="47F4E650" wp14:textId="367AAE7C">
      <w:pPr>
        <w:pStyle w:val="Normal"/>
        <w:jc w:val="both"/>
        <w:rPr>
          <w:b w:val="0"/>
          <w:bCs w:val="0"/>
        </w:rPr>
      </w:pPr>
      <w:r w:rsidR="32857ADF">
        <w:rPr>
          <w:b w:val="0"/>
          <w:bCs w:val="0"/>
        </w:rPr>
        <w:t xml:space="preserve">A RNDS </w:t>
      </w:r>
      <w:r w:rsidR="32857ADF">
        <w:rPr>
          <w:b w:val="0"/>
          <w:bCs w:val="0"/>
        </w:rPr>
        <w:t xml:space="preserve">assegura a segurança e a privacidade das informações de saúde, seguindo as diretrizes da </w:t>
      </w:r>
      <w:r w:rsidR="32857ADF">
        <w:rPr>
          <w:b w:val="0"/>
          <w:bCs w:val="0"/>
        </w:rPr>
        <w:t>LGPD</w:t>
      </w:r>
      <w:r w:rsidR="32857ADF">
        <w:rPr>
          <w:b w:val="0"/>
          <w:bCs w:val="0"/>
        </w:rPr>
        <w:t>. O acesso aos dados</w:t>
      </w:r>
      <w:r w:rsidR="32857ADF">
        <w:rPr>
          <w:b w:val="0"/>
          <w:bCs w:val="0"/>
        </w:rPr>
        <w:t xml:space="preserve"> é restrito e utilizado exclusivamente para fins assistenciais e de gestão da saúde,</w:t>
      </w:r>
      <w:r w:rsidR="32857ADF">
        <w:rPr>
          <w:b w:val="0"/>
          <w:bCs w:val="0"/>
        </w:rPr>
        <w:t xml:space="preserve"> o que garante</w:t>
      </w:r>
      <w:r w:rsidR="32857ADF">
        <w:rPr>
          <w:b w:val="0"/>
          <w:bCs w:val="0"/>
        </w:rPr>
        <w:t xml:space="preserve"> confidencialidade e uso adequado das informações.</w:t>
      </w:r>
      <w:r w:rsidR="106EB1CD">
        <w:rPr>
          <w:b w:val="0"/>
          <w:bCs w:val="0"/>
        </w:rPr>
        <w:t xml:space="preserve"> Além disso, </w:t>
      </w:r>
      <w:r w:rsidR="106EB1CD">
        <w:rPr>
          <w:b w:val="0"/>
          <w:bCs w:val="0"/>
        </w:rPr>
        <w:t xml:space="preserve">os profissionais de saúde acessam os dados do usuário durante o contato assistencial, </w:t>
      </w:r>
      <w:r w:rsidR="24207FAE">
        <w:rPr>
          <w:b w:val="0"/>
          <w:bCs w:val="0"/>
        </w:rPr>
        <w:t>seja na rede pública ou privada</w:t>
      </w:r>
      <w:r w:rsidR="5A046CC2">
        <w:rPr>
          <w:b w:val="0"/>
          <w:bCs w:val="0"/>
        </w:rPr>
        <w:t xml:space="preserve">. </w:t>
      </w:r>
      <w:r w:rsidR="663D20D1">
        <w:rPr>
          <w:b w:val="0"/>
          <w:bCs w:val="0"/>
        </w:rPr>
        <w:t xml:space="preserve">Por exemplo, um cidadão pode </w:t>
      </w:r>
      <w:r w:rsidR="663D20D1">
        <w:rPr>
          <w:b w:val="0"/>
          <w:bCs w:val="0"/>
        </w:rPr>
        <w:t xml:space="preserve">realizar </w:t>
      </w:r>
      <w:r w:rsidR="663D20D1">
        <w:rPr>
          <w:b w:val="0"/>
          <w:bCs w:val="0"/>
        </w:rPr>
        <w:t xml:space="preserve">um exame </w:t>
      </w:r>
      <w:r w:rsidR="663D20D1">
        <w:rPr>
          <w:b w:val="0"/>
          <w:bCs w:val="0"/>
        </w:rPr>
        <w:t xml:space="preserve">laboratorial na rede </w:t>
      </w:r>
      <w:r w:rsidR="663D20D1">
        <w:rPr>
          <w:b w:val="0"/>
          <w:bCs w:val="0"/>
        </w:rPr>
        <w:t>privad</w:t>
      </w:r>
      <w:r w:rsidR="663D20D1">
        <w:rPr>
          <w:b w:val="0"/>
          <w:bCs w:val="0"/>
        </w:rPr>
        <w:t>a</w:t>
      </w:r>
      <w:r w:rsidR="663D20D1">
        <w:rPr>
          <w:b w:val="0"/>
          <w:bCs w:val="0"/>
        </w:rPr>
        <w:t xml:space="preserve"> e, </w:t>
      </w:r>
      <w:r w:rsidR="663D20D1">
        <w:rPr>
          <w:b w:val="0"/>
          <w:bCs w:val="0"/>
        </w:rPr>
        <w:t xml:space="preserve">com </w:t>
      </w:r>
      <w:r w:rsidR="663D20D1">
        <w:rPr>
          <w:b w:val="0"/>
          <w:bCs w:val="0"/>
        </w:rPr>
        <w:t>o laboratório</w:t>
      </w:r>
      <w:r w:rsidR="663D20D1">
        <w:rPr>
          <w:b w:val="0"/>
          <w:bCs w:val="0"/>
        </w:rPr>
        <w:t xml:space="preserve"> integrado à RNDS, o resultado pode ser acessado pelo</w:t>
      </w:r>
      <w:r w:rsidR="6EC944E3">
        <w:rPr>
          <w:b w:val="0"/>
          <w:bCs w:val="0"/>
        </w:rPr>
        <w:t xml:space="preserve"> profissional da rede pública de saúde</w:t>
      </w:r>
      <w:r w:rsidR="663D20D1">
        <w:rPr>
          <w:b w:val="0"/>
          <w:bCs w:val="0"/>
        </w:rPr>
        <w:t xml:space="preserve"> que o atender</w:t>
      </w:r>
      <w:r w:rsidR="62ED4CA9">
        <w:rPr>
          <w:b w:val="0"/>
          <w:bCs w:val="0"/>
        </w:rPr>
        <w:t xml:space="preserve"> utilizando um prontuário eletrônico também c</w:t>
      </w:r>
      <w:r w:rsidR="62ED4CA9">
        <w:rPr>
          <w:b w:val="0"/>
          <w:bCs w:val="0"/>
        </w:rPr>
        <w:t>onectado à RNDS</w:t>
      </w:r>
      <w:r w:rsidR="663D20D1">
        <w:rPr>
          <w:b w:val="0"/>
          <w:bCs w:val="0"/>
        </w:rPr>
        <w:t xml:space="preserve">. </w:t>
      </w:r>
      <w:r w:rsidR="651185B5">
        <w:rPr>
          <w:b w:val="0"/>
          <w:bCs w:val="0"/>
        </w:rPr>
        <w:t>Isso pode evitar a repetição de exames desnecessários e contribui para um diagnóstico mais rápido e um cuidado continuado</w:t>
      </w:r>
      <w:r w:rsidR="53F2B075">
        <w:rPr>
          <w:b w:val="0"/>
          <w:bCs w:val="0"/>
        </w:rPr>
        <w:t xml:space="preserve"> (</w:t>
      </w:r>
      <w:r w:rsidRPr="1BC2EC46" w:rsidR="53F2B075">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2025 – RNDS)</w:t>
      </w:r>
      <w:r w:rsidR="651185B5">
        <w:rPr>
          <w:b w:val="0"/>
          <w:bCs w:val="0"/>
        </w:rPr>
        <w:t xml:space="preserve">. </w:t>
      </w:r>
    </w:p>
    <w:p xmlns:wp14="http://schemas.microsoft.com/office/word/2010/wordml" w:rsidP="6ADD42E9" wp14:paraId="475697B1" wp14:textId="240ABE07">
      <w:pPr>
        <w:pStyle w:val="Normal"/>
        <w:jc w:val="both"/>
        <w:rPr>
          <w:b w:val="0"/>
          <w:bCs w:val="0"/>
        </w:rPr>
      </w:pPr>
      <w:r w:rsidR="4DD8370C">
        <w:rPr>
          <w:b w:val="0"/>
          <w:bCs w:val="0"/>
        </w:rPr>
        <w:t xml:space="preserve">Por meio dela, </w:t>
      </w:r>
      <w:r w:rsidR="7B36AB28">
        <w:rPr>
          <w:b w:val="0"/>
          <w:bCs w:val="0"/>
        </w:rPr>
        <w:t>a partir de um prontuário eletrônico integrad</w:t>
      </w:r>
      <w:r w:rsidR="7B36AB28">
        <w:rPr>
          <w:b w:val="0"/>
          <w:bCs w:val="0"/>
        </w:rPr>
        <w:t xml:space="preserve">o à RNDS, </w:t>
      </w:r>
      <w:r w:rsidR="4DD8370C">
        <w:rPr>
          <w:b w:val="0"/>
          <w:bCs w:val="0"/>
        </w:rPr>
        <w:t>busca-se acabar com a dispersão de informação</w:t>
      </w:r>
      <w:r w:rsidR="05A57450">
        <w:rPr>
          <w:b w:val="0"/>
          <w:bCs w:val="0"/>
        </w:rPr>
        <w:t>;</w:t>
      </w:r>
      <w:r w:rsidR="4DD8370C">
        <w:rPr>
          <w:b w:val="0"/>
          <w:bCs w:val="0"/>
        </w:rPr>
        <w:t xml:space="preserve"> </w:t>
      </w:r>
      <w:r w:rsidR="4B1EC1CF">
        <w:rPr>
          <w:b w:val="0"/>
          <w:bCs w:val="0"/>
        </w:rPr>
        <w:t xml:space="preserve">acessar </w:t>
      </w:r>
      <w:r w:rsidR="4B1EC1CF">
        <w:rPr>
          <w:b w:val="0"/>
          <w:bCs w:val="0"/>
        </w:rPr>
        <w:t>o histórico completo do usuário, independentemente de onde o atendimento anterior ocorreu ou se foi feito por outro profissional</w:t>
      </w:r>
      <w:r w:rsidR="654B9FB5">
        <w:rPr>
          <w:b w:val="0"/>
          <w:bCs w:val="0"/>
        </w:rPr>
        <w:t>;</w:t>
      </w:r>
      <w:r w:rsidR="62338195">
        <w:rPr>
          <w:b w:val="0"/>
          <w:bCs w:val="0"/>
        </w:rPr>
        <w:t xml:space="preserve"> minimizar o risco de erros médicos dos profissionais de saúde, como a prescrição de medicamentos a que o usuário seja alérgico; </w:t>
      </w:r>
      <w:r w:rsidR="4DD8370C">
        <w:rPr>
          <w:b w:val="0"/>
          <w:bCs w:val="0"/>
        </w:rPr>
        <w:t>otimizar os atendimentos,</w:t>
      </w:r>
      <w:r w:rsidR="071F581F">
        <w:rPr>
          <w:b w:val="0"/>
          <w:bCs w:val="0"/>
        </w:rPr>
        <w:t xml:space="preserve"> pois, alguns dados já foram coletados, basta o profissional acessar e desnecessário que o paciente tenha que responder a mesma pergunta, para diferentes profissionais; </w:t>
      </w:r>
      <w:r w:rsidR="297F56DB">
        <w:rPr>
          <w:b w:val="0"/>
          <w:bCs w:val="0"/>
        </w:rPr>
        <w:t>melhor gestão</w:t>
      </w:r>
      <w:r w:rsidR="63374223">
        <w:rPr>
          <w:b w:val="0"/>
          <w:bCs w:val="0"/>
        </w:rPr>
        <w:t xml:space="preserve"> de recurso financeiro, </w:t>
      </w:r>
      <w:r w:rsidR="071F581F">
        <w:rPr>
          <w:b w:val="0"/>
          <w:bCs w:val="0"/>
        </w:rPr>
        <w:t xml:space="preserve"> </w:t>
      </w:r>
      <w:r w:rsidR="1FDB34D1">
        <w:rPr>
          <w:b w:val="0"/>
          <w:bCs w:val="0"/>
        </w:rPr>
        <w:t>e</w:t>
      </w:r>
      <w:r w:rsidR="071F581F">
        <w:rPr>
          <w:b w:val="0"/>
          <w:bCs w:val="0"/>
        </w:rPr>
        <w:t>vitando a repetição de</w:t>
      </w:r>
      <w:r w:rsidR="071F581F">
        <w:rPr>
          <w:b w:val="0"/>
          <w:bCs w:val="0"/>
        </w:rPr>
        <w:t xml:space="preserve"> exames</w:t>
      </w:r>
      <w:r w:rsidR="090AA3C0">
        <w:rPr>
          <w:b w:val="0"/>
          <w:bCs w:val="0"/>
        </w:rPr>
        <w:t>, ao acessar o histórico e os resultados</w:t>
      </w:r>
      <w:r w:rsidR="2B7EC394">
        <w:rPr>
          <w:b w:val="0"/>
          <w:bCs w:val="0"/>
        </w:rPr>
        <w:t>.</w:t>
      </w:r>
    </w:p>
    <w:p xmlns:wp14="http://schemas.microsoft.com/office/word/2010/wordml" w:rsidP="1BC2EC46" wp14:paraId="2D953924" wp14:textId="0807F218">
      <w:pPr>
        <w:pStyle w:val="Normal"/>
        <w:jc w:val="both"/>
        <w:rPr>
          <w:rFonts w:ascii="Aptos" w:hAnsi="Aptos" w:eastAsia="Aptos" w:cs="Aptos"/>
          <w:noProof w:val="0"/>
          <w:sz w:val="24"/>
          <w:szCs w:val="24"/>
          <w:lang w:val="pt-BR"/>
        </w:rPr>
      </w:pPr>
      <w:r w:rsidR="6C3F44DB">
        <w:rPr>
          <w:b w:val="0"/>
          <w:bCs w:val="0"/>
        </w:rPr>
        <w:t>Para os gestores</w:t>
      </w:r>
      <w:r w:rsidR="6C3F44DB">
        <w:rPr>
          <w:b w:val="0"/>
          <w:bCs w:val="0"/>
        </w:rPr>
        <w:t xml:space="preserve"> de saúde </w:t>
      </w:r>
      <w:r w:rsidR="083AE78F">
        <w:rPr>
          <w:b w:val="0"/>
          <w:bCs w:val="0"/>
        </w:rPr>
        <w:t xml:space="preserve">de todas as esferas </w:t>
      </w:r>
      <w:r w:rsidR="6C3F44DB">
        <w:rPr>
          <w:b w:val="0"/>
          <w:bCs w:val="0"/>
        </w:rPr>
        <w:t xml:space="preserve">a </w:t>
      </w:r>
      <w:r w:rsidR="0D8D22DA">
        <w:rPr>
          <w:b w:val="0"/>
          <w:bCs w:val="0"/>
        </w:rPr>
        <w:t xml:space="preserve">RNDS também </w:t>
      </w:r>
      <w:r w:rsidR="0D8D22DA">
        <w:rPr>
          <w:b w:val="0"/>
          <w:bCs w:val="0"/>
        </w:rPr>
        <w:t>é essencial por permitir realizar uma g</w:t>
      </w:r>
      <w:r w:rsidR="0D8D22DA">
        <w:rPr>
          <w:b w:val="0"/>
          <w:bCs w:val="0"/>
        </w:rPr>
        <w:t xml:space="preserve">estão </w:t>
      </w:r>
      <w:r w:rsidR="0D8D22DA">
        <w:rPr>
          <w:b w:val="0"/>
          <w:bCs w:val="0"/>
        </w:rPr>
        <w:t>e</w:t>
      </w:r>
      <w:r w:rsidR="0D8D22DA">
        <w:rPr>
          <w:b w:val="0"/>
          <w:bCs w:val="0"/>
        </w:rPr>
        <w:t>stratégica</w:t>
      </w:r>
      <w:r w:rsidR="0D8D22DA">
        <w:rPr>
          <w:b w:val="0"/>
          <w:bCs w:val="0"/>
        </w:rPr>
        <w:t xml:space="preserve">, ao ter acesso aos dados atualizados da situação de saúde, </w:t>
      </w:r>
      <w:r w:rsidR="0D8D22DA">
        <w:rPr>
          <w:b w:val="0"/>
          <w:bCs w:val="0"/>
        </w:rPr>
        <w:t>subsidiando a formulação de políticas públicas mais eficazes, como também acompanhar a execução de programas e</w:t>
      </w:r>
      <w:r w:rsidR="0D8D22DA">
        <w:rPr>
          <w:b w:val="0"/>
          <w:bCs w:val="0"/>
        </w:rPr>
        <w:t xml:space="preserve"> a alocação de recursos financeiros, por meio de uma análise de saúde baseada em dados.  </w:t>
      </w:r>
      <w:r w:rsidR="7F2FB1FD">
        <w:rPr/>
        <w:t xml:space="preserve">identificar tendências epidemiológicas (como o aumento de casos de uma doença crônica), mapear a incidência de doenças em diferentes bairros e avaliar a efetividade de programas de saúde </w:t>
      </w:r>
      <w:r w:rsidR="6FF2273E">
        <w:rPr/>
        <w:t>existentes (</w:t>
      </w:r>
      <w:r w:rsidRPr="1BC2EC46" w:rsidR="6FF2273E">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2025 – RNDS).</w:t>
      </w:r>
    </w:p>
    <w:p xmlns:wp14="http://schemas.microsoft.com/office/word/2010/wordml" w:rsidP="556462DB" wp14:paraId="2A93F7BC" wp14:textId="336C8240">
      <w:pPr>
        <w:pStyle w:val="Normal"/>
        <w:jc w:val="both"/>
        <w:rPr>
          <w:b w:val="1"/>
          <w:bCs w:val="1"/>
        </w:rPr>
      </w:pPr>
      <w:commentRangeStart w:id="59577986"/>
      <w:commentRangeEnd w:id="59577986"/>
      <w:r>
        <w:rPr>
          <w:rStyle w:val="CommentReference"/>
        </w:rPr>
        <w:commentReference w:id="59577986"/>
      </w:r>
      <w:commentRangeStart w:id="2066573055"/>
      <w:commentRangeEnd w:id="2066573055"/>
      <w:r>
        <w:rPr>
          <w:rStyle w:val="CommentReference"/>
        </w:rPr>
        <w:commentReference w:id="2066573055"/>
      </w:r>
    </w:p>
    <w:p xmlns:wp14="http://schemas.microsoft.com/office/word/2010/wordml" w:rsidP="6ADD42E9" wp14:paraId="105F7A39" wp14:textId="0B1857FF">
      <w:pPr>
        <w:pStyle w:val="Normal"/>
        <w:jc w:val="both"/>
        <w:rPr>
          <w:b w:val="1"/>
          <w:bCs w:val="1"/>
        </w:rPr>
      </w:pPr>
      <w:r w:rsidRPr="1BC2EC46" w:rsidR="202E820D">
        <w:rPr>
          <w:b w:val="1"/>
          <w:bCs w:val="1"/>
        </w:rPr>
        <w:t xml:space="preserve">5.1 </w:t>
      </w:r>
      <w:r w:rsidRPr="1BC2EC46" w:rsidR="3206BBBA">
        <w:rPr>
          <w:b w:val="1"/>
          <w:bCs w:val="1"/>
        </w:rPr>
        <w:t xml:space="preserve">Como a Interoperabilidade da RNDS </w:t>
      </w:r>
      <w:r w:rsidRPr="1BC2EC46" w:rsidR="5EE471A2">
        <w:rPr>
          <w:b w:val="1"/>
          <w:bCs w:val="1"/>
        </w:rPr>
        <w:t>f</w:t>
      </w:r>
      <w:r w:rsidRPr="1BC2EC46" w:rsidR="3206BBBA">
        <w:rPr>
          <w:b w:val="1"/>
          <w:bCs w:val="1"/>
        </w:rPr>
        <w:t>unciona</w:t>
      </w:r>
      <w:r w:rsidRPr="1BC2EC46" w:rsidR="3206BBBA">
        <w:rPr>
          <w:b w:val="1"/>
          <w:bCs w:val="1"/>
        </w:rPr>
        <w:t xml:space="preserve">? </w:t>
      </w:r>
    </w:p>
    <w:p w:rsidR="47C07AAC" w:rsidP="556462DB" w:rsidRDefault="47C07AAC" w14:paraId="5F6D60B0" w14:textId="2A34EC08">
      <w:pPr>
        <w:pStyle w:val="Normal"/>
        <w:suppressLineNumbers w:val="0"/>
        <w:bidi w:val="0"/>
        <w:spacing w:before="0" w:beforeAutospacing="off" w:after="160" w:afterAutospacing="off" w:line="279" w:lineRule="auto"/>
        <w:ind w:left="0" w:right="0"/>
        <w:jc w:val="both"/>
        <w:rPr>
          <w:b w:val="0"/>
          <w:bCs w:val="0"/>
        </w:rPr>
      </w:pPr>
      <w:r w:rsidR="1A6855E6">
        <w:rPr>
          <w:b w:val="0"/>
          <w:bCs w:val="0"/>
        </w:rPr>
        <w:t>A</w:t>
      </w:r>
      <w:r w:rsidR="28C059B4">
        <w:rPr>
          <w:b w:val="0"/>
          <w:bCs w:val="0"/>
        </w:rPr>
        <w:t xml:space="preserve"> </w:t>
      </w:r>
      <w:r w:rsidR="28C059B4">
        <w:rPr>
          <w:b w:val="0"/>
          <w:bCs w:val="0"/>
        </w:rPr>
        <w:t xml:space="preserve">RNDS </w:t>
      </w:r>
      <w:r w:rsidR="6A747C21">
        <w:rPr>
          <w:b w:val="0"/>
          <w:bCs w:val="0"/>
        </w:rPr>
        <w:t xml:space="preserve">recebe, </w:t>
      </w:r>
      <w:r w:rsidR="28C059B4">
        <w:rPr>
          <w:b w:val="0"/>
          <w:bCs w:val="0"/>
        </w:rPr>
        <w:t xml:space="preserve">centraliza e organiza </w:t>
      </w:r>
      <w:r w:rsidR="28C059B4">
        <w:rPr>
          <w:b w:val="0"/>
          <w:bCs w:val="0"/>
        </w:rPr>
        <w:t>os dados</w:t>
      </w:r>
      <w:r w:rsidR="28C059B4">
        <w:rPr>
          <w:b w:val="0"/>
          <w:bCs w:val="0"/>
        </w:rPr>
        <w:t xml:space="preserve"> de saúde dos cidadãos, </w:t>
      </w:r>
      <w:r w:rsidR="0C82B36E">
        <w:rPr>
          <w:b w:val="0"/>
          <w:bCs w:val="0"/>
        </w:rPr>
        <w:t>de diferentes instituições de saúde</w:t>
      </w:r>
      <w:r w:rsidR="0C3A491F">
        <w:rPr>
          <w:b w:val="0"/>
          <w:bCs w:val="0"/>
        </w:rPr>
        <w:t xml:space="preserve"> e de todos os níveis de atenção à saúde</w:t>
      </w:r>
      <w:r w:rsidR="0C82B36E">
        <w:rPr>
          <w:b w:val="0"/>
          <w:bCs w:val="0"/>
        </w:rPr>
        <w:t>, tanto de serviços públicos e privados de saúde</w:t>
      </w:r>
      <w:r w:rsidR="0C82B36E">
        <w:rPr>
          <w:b w:val="0"/>
          <w:bCs w:val="0"/>
        </w:rPr>
        <w:t>,</w:t>
      </w:r>
      <w:r w:rsidR="03C3D389">
        <w:rPr>
          <w:b w:val="0"/>
          <w:bCs w:val="0"/>
        </w:rPr>
        <w:t xml:space="preserve"> </w:t>
      </w:r>
      <w:r w:rsidR="28C059B4">
        <w:rPr>
          <w:b w:val="0"/>
          <w:bCs w:val="0"/>
        </w:rPr>
        <w:t xml:space="preserve">garantindo que </w:t>
      </w:r>
      <w:r w:rsidR="2D2DACC0">
        <w:rPr>
          <w:b w:val="0"/>
          <w:bCs w:val="0"/>
        </w:rPr>
        <w:t>essas informações</w:t>
      </w:r>
      <w:r w:rsidR="28C059B4">
        <w:rPr>
          <w:b w:val="0"/>
          <w:bCs w:val="0"/>
        </w:rPr>
        <w:t xml:space="preserve"> possam ser acessad</w:t>
      </w:r>
      <w:r w:rsidR="7A65BCCD">
        <w:rPr>
          <w:b w:val="0"/>
          <w:bCs w:val="0"/>
        </w:rPr>
        <w:t>a</w:t>
      </w:r>
      <w:r w:rsidR="28C059B4">
        <w:rPr>
          <w:b w:val="0"/>
          <w:bCs w:val="0"/>
        </w:rPr>
        <w:t>s de m</w:t>
      </w:r>
      <w:r w:rsidR="7BF9A78B">
        <w:rPr>
          <w:b w:val="0"/>
          <w:bCs w:val="0"/>
        </w:rPr>
        <w:t>odo</w:t>
      </w:r>
      <w:r w:rsidR="28C059B4">
        <w:rPr>
          <w:b w:val="0"/>
          <w:bCs w:val="0"/>
        </w:rPr>
        <w:t xml:space="preserve"> segur</w:t>
      </w:r>
      <w:r w:rsidR="15A16B86">
        <w:rPr>
          <w:b w:val="0"/>
          <w:bCs w:val="0"/>
        </w:rPr>
        <w:t>o</w:t>
      </w:r>
      <w:r w:rsidR="28C059B4">
        <w:rPr>
          <w:b w:val="0"/>
          <w:bCs w:val="0"/>
        </w:rPr>
        <w:t xml:space="preserve"> e padronizad</w:t>
      </w:r>
      <w:r w:rsidR="3872FAF3">
        <w:rPr>
          <w:b w:val="0"/>
          <w:bCs w:val="0"/>
        </w:rPr>
        <w:t>o</w:t>
      </w:r>
      <w:r w:rsidR="28C059B4">
        <w:rPr>
          <w:b w:val="0"/>
          <w:bCs w:val="0"/>
        </w:rPr>
        <w:t xml:space="preserve"> por profissionais autorizados</w:t>
      </w:r>
      <w:r w:rsidR="45164CCE">
        <w:rPr>
          <w:b w:val="0"/>
          <w:bCs w:val="0"/>
        </w:rPr>
        <w:t xml:space="preserve"> (</w:t>
      </w:r>
      <w:r w:rsidRPr="1BC2EC46" w:rsidR="45164CCE">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2025 – RNDS</w:t>
      </w:r>
      <w:r w:rsidR="7DD4BB83">
        <w:rPr>
          <w:b w:val="0"/>
          <w:bCs w:val="0"/>
        </w:rPr>
        <w:t>).</w:t>
      </w:r>
      <w:r w:rsidR="28C059B4">
        <w:rPr>
          <w:b w:val="0"/>
          <w:bCs w:val="0"/>
        </w:rPr>
        <w:t xml:space="preserve"> </w:t>
      </w:r>
    </w:p>
    <w:p w:rsidR="156439FB" w:rsidP="556462DB" w:rsidRDefault="156439FB" w14:paraId="6B50DEC8" w14:textId="1750CF1F">
      <w:pPr>
        <w:pStyle w:val="Normal"/>
        <w:suppressLineNumbers w:val="0"/>
        <w:bidi w:val="0"/>
        <w:spacing w:before="0" w:beforeAutospacing="off" w:after="160" w:afterAutospacing="off" w:line="279" w:lineRule="auto"/>
        <w:ind w:left="0" w:right="0"/>
        <w:jc w:val="both"/>
        <w:rPr>
          <w:b w:val="0"/>
          <w:bCs w:val="0"/>
        </w:rPr>
      </w:pPr>
      <w:r w:rsidR="156439FB">
        <w:rPr>
          <w:b w:val="0"/>
          <w:bCs w:val="0"/>
        </w:rPr>
        <w:t xml:space="preserve">Os dados são consolidados em uma arquitetura distribuída e segura, </w:t>
      </w:r>
      <w:r w:rsidR="156439FB">
        <w:rPr>
          <w:b w:val="0"/>
          <w:bCs w:val="0"/>
        </w:rPr>
        <w:t xml:space="preserve">o que garante </w:t>
      </w:r>
      <w:r w:rsidR="156439FB">
        <w:rPr>
          <w:b w:val="0"/>
          <w:bCs w:val="0"/>
        </w:rPr>
        <w:t>disponibilidade, escalabilidade e interoperabilidade entre os sistemas.</w:t>
      </w:r>
    </w:p>
    <w:p xmlns:wp14="http://schemas.microsoft.com/office/word/2010/wordml" w:rsidP="1BC2EC46" wp14:paraId="4F817A10" wp14:textId="5861C665">
      <w:pPr>
        <w:pStyle w:val="Normal"/>
        <w:suppressLineNumbers w:val="0"/>
        <w:spacing w:before="0" w:beforeAutospacing="off" w:after="160" w:afterAutospacing="off" w:line="279" w:lineRule="auto"/>
        <w:ind w:left="0" w:right="0"/>
        <w:jc w:val="both"/>
        <w:rPr>
          <w:b w:val="0"/>
          <w:bCs w:val="0"/>
          <w:i w:val="1"/>
          <w:iCs w:val="1"/>
        </w:rPr>
      </w:pPr>
      <w:r w:rsidRPr="1BC2EC46" w:rsidR="7AB0C3BD">
        <w:rPr>
          <w:b w:val="0"/>
          <w:bCs w:val="0"/>
          <w:i w:val="0"/>
          <w:iCs w:val="0"/>
        </w:rPr>
        <w:t xml:space="preserve">A troca de informação em saúde depende da existência e adoção de padrões. </w:t>
      </w:r>
      <w:r w:rsidRPr="1BC2EC46" w:rsidR="2F153994">
        <w:rPr>
          <w:b w:val="0"/>
          <w:bCs w:val="0"/>
          <w:i w:val="0"/>
          <w:iCs w:val="0"/>
        </w:rPr>
        <w:t>Os p</w:t>
      </w:r>
      <w:r w:rsidRPr="1BC2EC46" w:rsidR="7AB0C3BD">
        <w:rPr>
          <w:b w:val="0"/>
          <w:bCs w:val="0"/>
          <w:i w:val="0"/>
          <w:iCs w:val="0"/>
        </w:rPr>
        <w:t xml:space="preserve">adrões são </w:t>
      </w:r>
      <w:r w:rsidRPr="1BC2EC46" w:rsidR="07AB601C">
        <w:rPr>
          <w:b w:val="0"/>
          <w:bCs w:val="0"/>
          <w:i w:val="0"/>
          <w:iCs w:val="0"/>
        </w:rPr>
        <w:t>bastante</w:t>
      </w:r>
      <w:r w:rsidRPr="1BC2EC46" w:rsidR="7AB0C3BD">
        <w:rPr>
          <w:b w:val="0"/>
          <w:bCs w:val="0"/>
          <w:i w:val="0"/>
          <w:iCs w:val="0"/>
        </w:rPr>
        <w:t xml:space="preserve"> empregados, </w:t>
      </w:r>
      <w:r w:rsidRPr="1BC2EC46" w:rsidR="025F7460">
        <w:rPr>
          <w:b w:val="0"/>
          <w:bCs w:val="0"/>
          <w:i w:val="0"/>
          <w:iCs w:val="0"/>
        </w:rPr>
        <w:t>como, por</w:t>
      </w:r>
      <w:r w:rsidRPr="1BC2EC46" w:rsidR="7AB0C3BD">
        <w:rPr>
          <w:b w:val="0"/>
          <w:bCs w:val="0"/>
          <w:i w:val="0"/>
          <w:iCs w:val="0"/>
        </w:rPr>
        <w:t xml:space="preserve"> exemplo, a extensão ou comprimento atribuído a um metro ou o tamanho de uma folha de papel A4</w:t>
      </w:r>
      <w:r w:rsidRPr="1BC2EC46" w:rsidR="342922B0">
        <w:rPr>
          <w:b w:val="0"/>
          <w:bCs w:val="0"/>
          <w:i w:val="0"/>
          <w:iCs w:val="0"/>
        </w:rPr>
        <w:t>, estabelecidos pela ABNT</w:t>
      </w:r>
      <w:r w:rsidRPr="1BC2EC46" w:rsidR="4E4B638E">
        <w:rPr>
          <w:b w:val="0"/>
          <w:bCs w:val="0"/>
          <w:i w:val="0"/>
          <w:iCs w:val="0"/>
        </w:rPr>
        <w:t xml:space="preserve">. </w:t>
      </w:r>
      <w:r w:rsidRPr="1BC2EC46" w:rsidR="0D040E0A">
        <w:rPr>
          <w:b w:val="0"/>
          <w:bCs w:val="0"/>
          <w:i w:val="0"/>
          <w:iCs w:val="0"/>
        </w:rPr>
        <w:t>Para</w:t>
      </w:r>
      <w:r w:rsidRPr="1BC2EC46" w:rsidR="7AB0C3BD">
        <w:rPr>
          <w:b w:val="0"/>
          <w:bCs w:val="0"/>
          <w:i w:val="0"/>
          <w:iCs w:val="0"/>
        </w:rPr>
        <w:t xml:space="preserve"> que um </w:t>
      </w:r>
      <w:r w:rsidRPr="1BC2EC46" w:rsidR="59E15668">
        <w:rPr>
          <w:b w:val="0"/>
          <w:bCs w:val="0"/>
          <w:i w:val="0"/>
          <w:iCs w:val="0"/>
        </w:rPr>
        <w:t xml:space="preserve">sistema de informação utilizado por </w:t>
      </w:r>
      <w:r w:rsidRPr="1BC2EC46" w:rsidR="7AB0C3BD">
        <w:rPr>
          <w:b w:val="0"/>
          <w:bCs w:val="0"/>
          <w:i w:val="0"/>
          <w:iCs w:val="0"/>
        </w:rPr>
        <w:t xml:space="preserve">um estabelecimento de saúde, possa trocar informações em saúde com a RNDS, é preciso </w:t>
      </w:r>
      <w:r w:rsidRPr="1BC2EC46" w:rsidR="3FDA818F">
        <w:rPr>
          <w:b w:val="0"/>
          <w:bCs w:val="0"/>
          <w:i w:val="0"/>
          <w:iCs w:val="0"/>
        </w:rPr>
        <w:t xml:space="preserve">adotar </w:t>
      </w:r>
      <w:r w:rsidRPr="1BC2EC46" w:rsidR="7AB0C3BD">
        <w:rPr>
          <w:b w:val="0"/>
          <w:bCs w:val="0"/>
          <w:i w:val="0"/>
          <w:iCs w:val="0"/>
        </w:rPr>
        <w:t xml:space="preserve">o </w:t>
      </w:r>
      <w:r w:rsidRPr="1BC2EC46" w:rsidR="4DD62FBD">
        <w:rPr>
          <w:b w:val="0"/>
          <w:bCs w:val="0"/>
          <w:i w:val="0"/>
          <w:iCs w:val="0"/>
        </w:rPr>
        <w:t xml:space="preserve">uso </w:t>
      </w:r>
      <w:r w:rsidRPr="1BC2EC46" w:rsidR="7AB0C3BD">
        <w:rPr>
          <w:b w:val="0"/>
          <w:bCs w:val="0"/>
          <w:i w:val="0"/>
          <w:iCs w:val="0"/>
        </w:rPr>
        <w:t>de padrões</w:t>
      </w:r>
      <w:r w:rsidRPr="1BC2EC46" w:rsidR="3083F003">
        <w:rPr>
          <w:b w:val="0"/>
          <w:bCs w:val="0"/>
          <w:i w:val="0"/>
          <w:iCs w:val="0"/>
        </w:rPr>
        <w:t xml:space="preserve"> (UFG, 2022 integração RNDS)</w:t>
      </w:r>
      <w:r w:rsidRPr="1BC2EC46" w:rsidR="7AB0C3BD">
        <w:rPr>
          <w:b w:val="0"/>
          <w:bCs w:val="0"/>
          <w:i w:val="0"/>
          <w:iCs w:val="0"/>
        </w:rPr>
        <w:t xml:space="preserve">. </w:t>
      </w:r>
    </w:p>
    <w:p xmlns:wp14="http://schemas.microsoft.com/office/word/2010/wordml" w:rsidP="1BC2EC46" wp14:paraId="03F6B376" wp14:textId="05BAB36C">
      <w:pPr>
        <w:pStyle w:val="Normal"/>
        <w:suppressLineNumbers w:val="0"/>
        <w:bidi w:val="0"/>
        <w:spacing w:before="195" w:beforeAutospacing="off" w:after="195" w:afterAutospacing="off"/>
        <w:ind w:firstLine="567"/>
        <w:jc w:val="both"/>
        <w:rPr>
          <w:b w:val="0"/>
          <w:bCs w:val="0"/>
          <w:i w:val="0"/>
          <w:iCs w:val="0"/>
          <w:noProof w:val="0"/>
          <w:lang w:val="pt-BR"/>
        </w:rPr>
      </w:pPr>
      <w:r w:rsidRPr="1BC2EC46" w:rsidR="25BF4B9A">
        <w:rPr>
          <w:b w:val="0"/>
          <w:bCs w:val="0"/>
          <w:i w:val="0"/>
          <w:iCs w:val="0"/>
        </w:rPr>
        <w:t>A</w:t>
      </w:r>
      <w:r w:rsidRPr="1BC2EC46" w:rsidR="7AB0C3BD">
        <w:rPr>
          <w:b w:val="0"/>
          <w:bCs w:val="0"/>
          <w:i w:val="0"/>
          <w:iCs w:val="0"/>
        </w:rPr>
        <w:t xml:space="preserve"> Portaria GM/MS nº 1.434</w:t>
      </w:r>
      <w:r w:rsidRPr="1BC2EC46" w:rsidR="29BFE27C">
        <w:rPr>
          <w:b w:val="0"/>
          <w:bCs w:val="0"/>
          <w:i w:val="0"/>
          <w:iCs w:val="0"/>
        </w:rPr>
        <w:t>/</w:t>
      </w:r>
      <w:r w:rsidRPr="1BC2EC46" w:rsidR="7AB0C3BD">
        <w:rPr>
          <w:b w:val="0"/>
          <w:bCs w:val="0"/>
          <w:i w:val="0"/>
          <w:iCs w:val="0"/>
        </w:rPr>
        <w:t xml:space="preserve">2020 </w:t>
      </w:r>
      <w:r w:rsidRPr="1BC2EC46" w:rsidR="576839E1">
        <w:rPr>
          <w:b w:val="0"/>
          <w:bCs w:val="0"/>
          <w:i w:val="0"/>
          <w:iCs w:val="0"/>
        </w:rPr>
        <w:t xml:space="preserve">estabelece </w:t>
      </w:r>
      <w:r w:rsidRPr="1BC2EC46" w:rsidR="41858AD1">
        <w:rPr>
          <w:b w:val="0"/>
          <w:bCs w:val="0"/>
          <w:i w:val="0"/>
          <w:iCs w:val="0"/>
        </w:rPr>
        <w:t xml:space="preserve">que os padrões </w:t>
      </w:r>
      <w:r w:rsidRPr="1BC2EC46" w:rsidR="6F51401D">
        <w:rPr>
          <w:b w:val="0"/>
          <w:bCs w:val="0"/>
          <w:i w:val="0"/>
          <w:iCs w:val="0"/>
        </w:rPr>
        <w:t xml:space="preserve">nacionais </w:t>
      </w:r>
      <w:r w:rsidRPr="1BC2EC46" w:rsidR="41858AD1">
        <w:rPr>
          <w:b w:val="0"/>
          <w:bCs w:val="0"/>
          <w:i w:val="0"/>
          <w:iCs w:val="0"/>
        </w:rPr>
        <w:t>de interoperabilidade serão divulgados</w:t>
      </w:r>
      <w:r w:rsidRPr="1BC2EC46" w:rsidR="6EB05703">
        <w:rPr>
          <w:b w:val="0"/>
          <w:bCs w:val="0"/>
          <w:i w:val="0"/>
          <w:iCs w:val="0"/>
        </w:rPr>
        <w:t xml:space="preserve"> pelo Ministério da Saúde, no sítio eletrônico do Ministério, específico para a finalidade</w:t>
      </w:r>
      <w:r w:rsidRPr="1BC2EC46" w:rsidR="12EB4779">
        <w:rPr>
          <w:b w:val="0"/>
          <w:bCs w:val="0"/>
          <w:i w:val="0"/>
          <w:iCs w:val="0"/>
        </w:rPr>
        <w:t>, no que se refere a</w:t>
      </w:r>
      <w:r w:rsidRPr="1BC2EC46" w:rsidR="12EB4779">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os padrões de interoperabilidade sintática e modelos de informação; às terminologias, ontologias, classificações e outros recursos semânticos; </w:t>
      </w:r>
      <w:r w:rsidRPr="1BC2EC46" w:rsidR="12EB4779">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aos aspectos relacionados à governança, gestão e políticas específicas de interoperabilidade em saúde (BRASIL, 2020).</w:t>
      </w:r>
    </w:p>
    <w:p xmlns:wp14="http://schemas.microsoft.com/office/word/2010/wordml" w:rsidP="1BC2EC46" wp14:paraId="7C01FE98" wp14:textId="1DF15B73">
      <w:pPr>
        <w:pStyle w:val="Normal"/>
        <w:suppressLineNumbers w:val="0"/>
        <w:bidi w:val="0"/>
        <w:spacing w:before="0" w:beforeAutospacing="off" w:after="160" w:afterAutospacing="off" w:line="279" w:lineRule="auto"/>
        <w:ind w:left="0" w:right="0"/>
        <w:jc w:val="both"/>
        <w:rPr>
          <w:b w:val="0"/>
          <w:bCs w:val="0"/>
          <w:i w:val="0"/>
          <w:iCs w:val="0"/>
        </w:rPr>
      </w:pPr>
    </w:p>
    <w:p xmlns:wp14="http://schemas.microsoft.com/office/word/2010/wordml" w:rsidP="1BC2EC46" wp14:paraId="03A34925" wp14:textId="7EFA8096">
      <w:pPr>
        <w:bidi w:val="0"/>
        <w:spacing w:before="0" w:beforeAutospacing="off" w:after="160" w:afterAutospacing="off" w:line="279" w:lineRule="auto"/>
        <w:ind w:left="0" w:right="0"/>
        <w:jc w:val="both"/>
      </w:pPr>
      <w:r w:rsidR="6A254C7C">
        <w:drawing>
          <wp:inline xmlns:wp14="http://schemas.microsoft.com/office/word/2010/wordprocessingDrawing" wp14:editId="610A7E87" wp14:anchorId="2954703C">
            <wp:extent cx="5724524" cy="800100"/>
            <wp:effectExtent l="0" t="0" r="0" b="0"/>
            <wp:docPr id="1201637543" name="" title=""/>
            <wp:cNvGraphicFramePr>
              <a:graphicFrameLocks noChangeAspect="1"/>
            </wp:cNvGraphicFramePr>
            <a:graphic>
              <a:graphicData uri="http://schemas.openxmlformats.org/drawingml/2006/picture">
                <pic:pic>
                  <pic:nvPicPr>
                    <pic:cNvPr id="0" name=""/>
                    <pic:cNvPicPr/>
                  </pic:nvPicPr>
                  <pic:blipFill>
                    <a:blip r:embed="R9d5b9ed33e414d19">
                      <a:extLst>
                        <a:ext xmlns:a="http://schemas.openxmlformats.org/drawingml/2006/main" uri="{28A0092B-C50C-407E-A947-70E740481C1C}">
                          <a14:useLocalDpi val="0"/>
                        </a:ext>
                      </a:extLst>
                    </a:blip>
                    <a:stretch>
                      <a:fillRect/>
                    </a:stretch>
                  </pic:blipFill>
                  <pic:spPr>
                    <a:xfrm>
                      <a:off x="0" y="0"/>
                      <a:ext cx="5724524" cy="800100"/>
                    </a:xfrm>
                    <a:prstGeom prst="rect">
                      <a:avLst/>
                    </a:prstGeom>
                  </pic:spPr>
                </pic:pic>
              </a:graphicData>
            </a:graphic>
          </wp:inline>
        </w:drawing>
      </w:r>
    </w:p>
    <w:p xmlns:wp14="http://schemas.microsoft.com/office/word/2010/wordml" w:rsidP="1BC2EC46" wp14:paraId="05A4538E" wp14:textId="6AE7B9EA">
      <w:pPr>
        <w:pStyle w:val="Normal"/>
        <w:suppressLineNumbers w:val="0"/>
        <w:bidi w:val="0"/>
        <w:spacing w:before="0" w:beforeAutospacing="off" w:after="160" w:afterAutospacing="off" w:line="279" w:lineRule="auto"/>
        <w:ind w:left="0" w:right="0"/>
        <w:jc w:val="both"/>
        <w:rPr>
          <w:b w:val="0"/>
          <w:bCs w:val="0"/>
          <w:i w:val="0"/>
          <w:iCs w:val="0"/>
        </w:rPr>
      </w:pPr>
    </w:p>
    <w:p xmlns:wp14="http://schemas.microsoft.com/office/word/2010/wordml" w:rsidP="1BC2EC46" wp14:paraId="1E8881BD" wp14:textId="2F4302D2">
      <w:pPr>
        <w:pStyle w:val="Normal"/>
        <w:suppressLineNumbers w:val="0"/>
        <w:bidi w:val="0"/>
        <w:spacing w:before="0" w:beforeAutospacing="off" w:after="160" w:afterAutospacing="off" w:line="279" w:lineRule="auto"/>
        <w:ind w:left="0" w:right="0"/>
        <w:jc w:val="both"/>
        <w:rPr>
          <w:b w:val="1"/>
          <w:bCs w:val="1"/>
          <w:i w:val="0"/>
          <w:iCs w:val="0"/>
        </w:rPr>
      </w:pPr>
      <w:r w:rsidRPr="1BC2EC46" w:rsidR="4351E5A1">
        <w:rPr>
          <w:b w:val="1"/>
          <w:bCs w:val="1"/>
          <w:i w:val="0"/>
          <w:iCs w:val="0"/>
        </w:rPr>
        <w:t xml:space="preserve">5.2 </w:t>
      </w:r>
      <w:r w:rsidRPr="1BC2EC46" w:rsidR="6F2F3987">
        <w:rPr>
          <w:b w:val="1"/>
          <w:bCs w:val="1"/>
          <w:i w:val="0"/>
          <w:iCs w:val="0"/>
        </w:rPr>
        <w:t>Como conectar à RNDS?</w:t>
      </w:r>
    </w:p>
    <w:p xmlns:wp14="http://schemas.microsoft.com/office/word/2010/wordml" w:rsidP="1BC2EC46" wp14:paraId="129FCC78" wp14:textId="310494CF">
      <w:pPr>
        <w:pStyle w:val="Normal"/>
        <w:suppressLineNumbers w:val="0"/>
        <w:bidi w:val="0"/>
        <w:spacing w:before="0" w:beforeAutospacing="off" w:after="160" w:afterAutospacing="off" w:line="257" w:lineRule="auto"/>
        <w:jc w:val="both"/>
        <w:rPr>
          <w:b w:val="0"/>
          <w:bCs w:val="0"/>
          <w:i w:val="0"/>
          <w:iCs w:val="0"/>
        </w:rPr>
      </w:pPr>
      <w:r w:rsidRPr="1BC2EC46" w:rsidR="6F2F3987">
        <w:rPr>
          <w:b w:val="0"/>
          <w:bCs w:val="0"/>
          <w:i w:val="0"/>
          <w:iCs w:val="0"/>
        </w:rPr>
        <w:t>Para integrar à RNDS, é necessário que o estabelecimento de saúde possua u</w:t>
      </w:r>
      <w:r w:rsidRPr="1BC2EC46" w:rsidR="26891AFB">
        <w:rPr>
          <w:b w:val="0"/>
          <w:bCs w:val="0"/>
          <w:i w:val="0"/>
          <w:iCs w:val="0"/>
        </w:rPr>
        <w:t>m</w:t>
      </w:r>
      <w:r w:rsidRPr="1BC2EC46" w:rsidR="6F2F3987">
        <w:rPr>
          <w:b w:val="0"/>
          <w:bCs w:val="0"/>
          <w:i w:val="0"/>
          <w:iCs w:val="0"/>
        </w:rPr>
        <w:t xml:space="preserve"> CNES válido e </w:t>
      </w:r>
      <w:r w:rsidRPr="1BC2EC46" w:rsidR="30F8A292">
        <w:rPr>
          <w:b w:val="0"/>
          <w:bCs w:val="0"/>
          <w:i w:val="0"/>
          <w:iCs w:val="0"/>
        </w:rPr>
        <w:t xml:space="preserve">o gestor deverá </w:t>
      </w:r>
      <w:r w:rsidRPr="1BC2EC46" w:rsidR="56F4427F">
        <w:rPr>
          <w:b w:val="0"/>
          <w:bCs w:val="0"/>
          <w:i w:val="0"/>
          <w:iCs w:val="0"/>
        </w:rPr>
        <w:t>solicitar a</w:t>
      </w:r>
      <w:r w:rsidRPr="1BC2EC46" w:rsidR="6F2F3987">
        <w:rPr>
          <w:b w:val="0"/>
          <w:bCs w:val="0"/>
          <w:i w:val="0"/>
          <w:iCs w:val="0"/>
        </w:rPr>
        <w:t xml:space="preserve"> credencial de acesso às APIs no Portal de Serviços do DATASUS, disponível em: </w:t>
      </w:r>
      <w:hyperlink r:id="R814b2b52e3e745b3">
        <w:r w:rsidRPr="1BC2EC46" w:rsidR="6F2F3987">
          <w:rPr>
            <w:rStyle w:val="Hyperlink"/>
            <w:b w:val="0"/>
            <w:bCs w:val="0"/>
            <w:i w:val="0"/>
            <w:iCs w:val="0"/>
          </w:rPr>
          <w:t>https://servicos-datasus.saude.gov.br/</w:t>
        </w:r>
      </w:hyperlink>
      <w:r w:rsidRPr="1BC2EC46" w:rsidR="6F2F3987">
        <w:rPr>
          <w:b w:val="0"/>
          <w:bCs w:val="0"/>
          <w:i w:val="0"/>
          <w:iCs w:val="0"/>
        </w:rPr>
        <w:t xml:space="preserve">. </w:t>
      </w:r>
      <w:r w:rsidRPr="1BC2EC46" w:rsidR="7C8B6E7E">
        <w:rPr>
          <w:b w:val="0"/>
          <w:bCs w:val="0"/>
          <w:i w:val="0"/>
          <w:iCs w:val="0"/>
        </w:rPr>
        <w:t>(BRASIL, 2025 FAQ)</w:t>
      </w:r>
      <w:r w:rsidRPr="1BC2EC46" w:rsidR="70928805">
        <w:rPr>
          <w:b w:val="0"/>
          <w:bCs w:val="0"/>
          <w:i w:val="0"/>
          <w:iCs w:val="0"/>
        </w:rPr>
        <w:t xml:space="preserve">. </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Esse Portal de Serviços é um catálogo de Web Services e APIs (</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Application</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Programming</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Interface</w:t>
      </w:r>
      <w:r w:rsidRPr="1BC2EC46" w:rsidR="16B4080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do Ministério da Saúde (MS) para que os gestores integrem os seus sistemas à RNDS e a outros sistemas do MS</w:t>
      </w:r>
      <w:r w:rsidRPr="1BC2EC46" w:rsidR="16B4080F">
        <w:rPr>
          <w:rFonts w:ascii="Calibri" w:hAnsi="Calibri" w:eastAsia="Calibri" w:cs="Calibri"/>
          <w:noProof w:val="0"/>
          <w:sz w:val="22"/>
          <w:szCs w:val="22"/>
          <w:lang w:val="pt-BR"/>
        </w:rPr>
        <w:t xml:space="preserve"> (</w:t>
      </w:r>
      <w:hyperlink r:id="Rf759bfc8d391446a">
        <w:r w:rsidRPr="1BC2EC46" w:rsidR="16B4080F">
          <w:rPr>
            <w:rStyle w:val="Hyperlink"/>
            <w:rFonts w:ascii="Calibri" w:hAnsi="Calibri" w:eastAsia="Calibri" w:cs="Calibri"/>
            <w:noProof w:val="0"/>
            <w:sz w:val="22"/>
            <w:szCs w:val="22"/>
            <w:lang w:val="pt-BR"/>
          </w:rPr>
          <w:t>https://mobileapps.saude.gov.br/portal-servicos/files/f3bd659c8c8ae3ee966e575fde27eb58/473e033816e39f9b7cde091cbbcc4123_6i6bcdq1z.pdf</w:t>
        </w:r>
      </w:hyperlink>
      <w:r w:rsidRPr="1BC2EC46" w:rsidR="16B4080F">
        <w:rPr>
          <w:rFonts w:ascii="Calibri" w:hAnsi="Calibri" w:eastAsia="Calibri" w:cs="Calibri"/>
          <w:noProof w:val="0"/>
          <w:sz w:val="22"/>
          <w:szCs w:val="22"/>
          <w:lang w:val="pt-BR"/>
        </w:rPr>
        <w:t>).</w:t>
      </w:r>
    </w:p>
    <w:p xmlns:wp14="http://schemas.microsoft.com/office/word/2010/wordml" w:rsidP="1BC2EC46" wp14:paraId="395EBC1D" wp14:textId="63022393">
      <w:pPr>
        <w:pStyle w:val="Normal"/>
        <w:suppressLineNumbers w:val="0"/>
        <w:bidi w:val="0"/>
        <w:spacing w:before="0" w:beforeAutospacing="off" w:after="160" w:afterAutospacing="off" w:line="279" w:lineRule="auto"/>
        <w:ind w:left="0" w:right="0"/>
        <w:jc w:val="both"/>
        <w:rPr>
          <w:b w:val="0"/>
          <w:bCs w:val="0"/>
          <w:i w:val="0"/>
          <w:iCs w:val="0"/>
        </w:rPr>
      </w:pPr>
      <w:commentRangeStart w:id="1520440208"/>
      <w:r w:rsidRPr="1BC2EC46" w:rsidR="70928805">
        <w:rPr>
          <w:b w:val="0"/>
          <w:bCs w:val="0"/>
          <w:i w:val="0"/>
          <w:iCs w:val="0"/>
        </w:rPr>
        <w:t>As APIs atualmente disponíveis são:</w:t>
      </w:r>
      <w:commentRangeEnd w:id="1520440208"/>
      <w:r>
        <w:rPr>
          <w:rStyle w:val="CommentReference"/>
        </w:rPr>
        <w:commentReference w:id="1520440208"/>
      </w:r>
      <w:r w:rsidRPr="1BC2EC46" w:rsidR="70928805">
        <w:rPr>
          <w:b w:val="0"/>
          <w:bCs w:val="0"/>
          <w:i w:val="0"/>
          <w:iCs w:val="0"/>
        </w:rPr>
        <w:t xml:space="preserve"> </w:t>
      </w:r>
    </w:p>
    <w:p xmlns:wp14="http://schemas.microsoft.com/office/word/2010/wordml" w:rsidP="1BC2EC46" wp14:paraId="11CEAE02" wp14:textId="7F61165F">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70928805">
        <w:rPr>
          <w:b w:val="0"/>
          <w:bCs w:val="0"/>
          <w:i w:val="0"/>
          <w:iCs w:val="0"/>
        </w:rPr>
        <w:t>cartão nacional de saúde</w:t>
      </w:r>
      <w:r w:rsidRPr="1BC2EC46" w:rsidR="00DFBED7">
        <w:rPr>
          <w:b w:val="0"/>
          <w:bCs w:val="0"/>
          <w:i w:val="0"/>
          <w:iCs w:val="0"/>
        </w:rPr>
        <w:t xml:space="preserve"> (SNC)</w:t>
      </w:r>
      <w:r w:rsidRPr="1BC2EC46" w:rsidR="0DD7B48D">
        <w:rPr>
          <w:b w:val="0"/>
          <w:bCs w:val="0"/>
          <w:i w:val="0"/>
          <w:iCs w:val="0"/>
        </w:rPr>
        <w:t>;</w:t>
      </w:r>
      <w:r w:rsidRPr="1BC2EC46" w:rsidR="70928805">
        <w:rPr>
          <w:b w:val="0"/>
          <w:bCs w:val="0"/>
          <w:i w:val="0"/>
          <w:iCs w:val="0"/>
        </w:rPr>
        <w:t xml:space="preserve"> </w:t>
      </w:r>
    </w:p>
    <w:p xmlns:wp14="http://schemas.microsoft.com/office/word/2010/wordml" w:rsidP="1BC2EC46" wp14:paraId="4D212015" wp14:textId="41661E50">
      <w:pPr>
        <w:pStyle w:val="ListParagraph"/>
        <w:numPr>
          <w:ilvl w:val="0"/>
          <w:numId w:val="64"/>
        </w:numPr>
        <w:suppressLineNumbers w:val="0"/>
        <w:bidi w:val="0"/>
        <w:spacing w:before="0" w:beforeAutospacing="off" w:after="160" w:afterAutospacing="off" w:line="279" w:lineRule="auto"/>
        <w:ind w:right="0"/>
        <w:jc w:val="both"/>
        <w:rPr>
          <w:b w:val="0"/>
          <w:bCs w:val="0"/>
          <w:i w:val="0"/>
          <w:iCs w:val="0"/>
        </w:rPr>
      </w:pPr>
      <w:r w:rsidRPr="1BC2EC46" w:rsidR="0469C28C">
        <w:rPr>
          <w:b w:val="0"/>
          <w:bCs w:val="0"/>
          <w:i w:val="0"/>
          <w:iCs w:val="0"/>
        </w:rPr>
        <w:t xml:space="preserve">integração de </w:t>
      </w:r>
      <w:r w:rsidRPr="1BC2EC46" w:rsidR="79E8780A">
        <w:rPr>
          <w:b w:val="0"/>
          <w:bCs w:val="0"/>
          <w:i w:val="0"/>
          <w:iCs w:val="0"/>
        </w:rPr>
        <w:t>r</w:t>
      </w:r>
      <w:r w:rsidRPr="1BC2EC46" w:rsidR="70928805">
        <w:rPr>
          <w:b w:val="0"/>
          <w:bCs w:val="0"/>
          <w:i w:val="0"/>
          <w:iCs w:val="0"/>
        </w:rPr>
        <w:t xml:space="preserve">esultados de </w:t>
      </w:r>
      <w:r w:rsidRPr="1BC2EC46" w:rsidR="4660D747">
        <w:rPr>
          <w:b w:val="0"/>
          <w:bCs w:val="0"/>
          <w:i w:val="0"/>
          <w:iCs w:val="0"/>
        </w:rPr>
        <w:t>e</w:t>
      </w:r>
      <w:r w:rsidRPr="1BC2EC46" w:rsidR="70928805">
        <w:rPr>
          <w:b w:val="0"/>
          <w:bCs w:val="0"/>
          <w:i w:val="0"/>
          <w:iCs w:val="0"/>
        </w:rPr>
        <w:t xml:space="preserve">xames </w:t>
      </w:r>
      <w:r w:rsidRPr="1BC2EC46" w:rsidR="5885C272">
        <w:rPr>
          <w:b w:val="0"/>
          <w:bCs w:val="0"/>
          <w:i w:val="0"/>
          <w:iCs w:val="0"/>
        </w:rPr>
        <w:t>l</w:t>
      </w:r>
      <w:r w:rsidRPr="1BC2EC46" w:rsidR="70928805">
        <w:rPr>
          <w:b w:val="0"/>
          <w:bCs w:val="0"/>
          <w:i w:val="0"/>
          <w:iCs w:val="0"/>
        </w:rPr>
        <w:t>aboratoriais</w:t>
      </w:r>
      <w:r w:rsidRPr="1BC2EC46" w:rsidR="41790C3E">
        <w:rPr>
          <w:b w:val="0"/>
          <w:bCs w:val="0"/>
          <w:i w:val="0"/>
          <w:iCs w:val="0"/>
        </w:rPr>
        <w:t xml:space="preserve"> à RNDS</w:t>
      </w:r>
      <w:r w:rsidRPr="1BC2EC46" w:rsidR="70928805">
        <w:rPr>
          <w:b w:val="0"/>
          <w:bCs w:val="0"/>
          <w:i w:val="0"/>
          <w:iCs w:val="0"/>
        </w:rPr>
        <w:t xml:space="preserve"> </w:t>
      </w:r>
      <w:r w:rsidRPr="1BC2EC46" w:rsidR="0B2F66F4">
        <w:rPr>
          <w:b w:val="0"/>
          <w:bCs w:val="0"/>
          <w:i w:val="0"/>
          <w:iCs w:val="0"/>
        </w:rPr>
        <w:t>(REL</w:t>
      </w:r>
      <w:r w:rsidRPr="1BC2EC46" w:rsidR="70928805">
        <w:rPr>
          <w:b w:val="0"/>
          <w:bCs w:val="0"/>
          <w:i w:val="0"/>
          <w:iCs w:val="0"/>
        </w:rPr>
        <w:t>)</w:t>
      </w:r>
      <w:r w:rsidRPr="1BC2EC46" w:rsidR="0BC734C3">
        <w:rPr>
          <w:b w:val="0"/>
          <w:bCs w:val="0"/>
          <w:i w:val="0"/>
          <w:iCs w:val="0"/>
        </w:rPr>
        <w:t>;</w:t>
      </w:r>
      <w:r w:rsidRPr="1BC2EC46" w:rsidR="70928805">
        <w:rPr>
          <w:b w:val="0"/>
          <w:bCs w:val="0"/>
          <w:i w:val="0"/>
          <w:iCs w:val="0"/>
        </w:rPr>
        <w:t xml:space="preserve"> </w:t>
      </w:r>
    </w:p>
    <w:p xmlns:wp14="http://schemas.microsoft.com/office/word/2010/wordml" w:rsidP="1BC2EC46" wp14:paraId="1CBD5C58" wp14:textId="3E3E120C">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1EB13A56">
        <w:rPr>
          <w:b w:val="0"/>
          <w:bCs w:val="0"/>
          <w:i w:val="0"/>
          <w:iCs w:val="0"/>
        </w:rPr>
        <w:t>i</w:t>
      </w:r>
      <w:r w:rsidRPr="1BC2EC46" w:rsidR="6C2B2058">
        <w:rPr>
          <w:b w:val="0"/>
          <w:bCs w:val="0"/>
          <w:i w:val="0"/>
          <w:iCs w:val="0"/>
        </w:rPr>
        <w:t xml:space="preserve">ntegração de </w:t>
      </w:r>
      <w:r w:rsidRPr="1BC2EC46" w:rsidR="2DFD5A08">
        <w:rPr>
          <w:b w:val="0"/>
          <w:bCs w:val="0"/>
          <w:i w:val="0"/>
          <w:iCs w:val="0"/>
        </w:rPr>
        <w:t>v</w:t>
      </w:r>
      <w:r w:rsidRPr="1BC2EC46" w:rsidR="70928805">
        <w:rPr>
          <w:b w:val="0"/>
          <w:bCs w:val="0"/>
          <w:i w:val="0"/>
          <w:iCs w:val="0"/>
        </w:rPr>
        <w:t xml:space="preserve">acinas de </w:t>
      </w:r>
      <w:r w:rsidRPr="1BC2EC46" w:rsidR="3CCDB657">
        <w:rPr>
          <w:b w:val="0"/>
          <w:bCs w:val="0"/>
          <w:i w:val="0"/>
          <w:iCs w:val="0"/>
        </w:rPr>
        <w:t>c</w:t>
      </w:r>
      <w:r w:rsidRPr="1BC2EC46" w:rsidR="70928805">
        <w:rPr>
          <w:b w:val="0"/>
          <w:bCs w:val="0"/>
          <w:i w:val="0"/>
          <w:iCs w:val="0"/>
        </w:rPr>
        <w:t xml:space="preserve">ampanha, </w:t>
      </w:r>
      <w:r w:rsidRPr="1BC2EC46" w:rsidR="6F365837">
        <w:rPr>
          <w:b w:val="0"/>
          <w:bCs w:val="0"/>
          <w:i w:val="0"/>
          <w:iCs w:val="0"/>
        </w:rPr>
        <w:t>r</w:t>
      </w:r>
      <w:r w:rsidRPr="1BC2EC46" w:rsidR="70928805">
        <w:rPr>
          <w:b w:val="0"/>
          <w:bCs w:val="0"/>
          <w:i w:val="0"/>
          <w:iCs w:val="0"/>
        </w:rPr>
        <w:t xml:space="preserve">otina e </w:t>
      </w:r>
      <w:r w:rsidRPr="1BC2EC46" w:rsidR="4AF4E698">
        <w:rPr>
          <w:b w:val="0"/>
          <w:bCs w:val="0"/>
          <w:i w:val="0"/>
          <w:iCs w:val="0"/>
        </w:rPr>
        <w:t>e</w:t>
      </w:r>
      <w:r w:rsidRPr="1BC2EC46" w:rsidR="70928805">
        <w:rPr>
          <w:b w:val="0"/>
          <w:bCs w:val="0"/>
          <w:i w:val="0"/>
          <w:iCs w:val="0"/>
        </w:rPr>
        <w:t xml:space="preserve">studos </w:t>
      </w:r>
      <w:r w:rsidRPr="1BC2EC46" w:rsidR="07AB9162">
        <w:rPr>
          <w:b w:val="0"/>
          <w:bCs w:val="0"/>
          <w:i w:val="0"/>
          <w:iCs w:val="0"/>
        </w:rPr>
        <w:t>c</w:t>
      </w:r>
      <w:r w:rsidRPr="1BC2EC46" w:rsidR="70928805">
        <w:rPr>
          <w:b w:val="0"/>
          <w:bCs w:val="0"/>
          <w:i w:val="0"/>
          <w:iCs w:val="0"/>
        </w:rPr>
        <w:t xml:space="preserve">línicos, </w:t>
      </w:r>
      <w:r w:rsidRPr="1BC2EC46" w:rsidR="0AB6504A">
        <w:rPr>
          <w:b w:val="0"/>
          <w:bCs w:val="0"/>
          <w:i w:val="0"/>
          <w:iCs w:val="0"/>
        </w:rPr>
        <w:t>s</w:t>
      </w:r>
      <w:r w:rsidRPr="1BC2EC46" w:rsidR="70928805">
        <w:rPr>
          <w:b w:val="0"/>
          <w:bCs w:val="0"/>
          <w:i w:val="0"/>
          <w:iCs w:val="0"/>
        </w:rPr>
        <w:t xml:space="preserve">istemas </w:t>
      </w:r>
      <w:r w:rsidRPr="1BC2EC46" w:rsidR="59EC29B4">
        <w:rPr>
          <w:b w:val="0"/>
          <w:bCs w:val="0"/>
          <w:i w:val="0"/>
          <w:iCs w:val="0"/>
        </w:rPr>
        <w:t>próprios à</w:t>
      </w:r>
      <w:r w:rsidRPr="1BC2EC46" w:rsidR="54B5031C">
        <w:rPr>
          <w:b w:val="0"/>
          <w:bCs w:val="0"/>
          <w:i w:val="0"/>
          <w:iCs w:val="0"/>
        </w:rPr>
        <w:t xml:space="preserve"> RNDS </w:t>
      </w:r>
      <w:r w:rsidRPr="1BC2EC46" w:rsidR="231E6D91">
        <w:rPr>
          <w:b w:val="0"/>
          <w:bCs w:val="0"/>
          <w:i w:val="0"/>
          <w:iCs w:val="0"/>
        </w:rPr>
        <w:t>(RIA)</w:t>
      </w:r>
      <w:r w:rsidRPr="1BC2EC46" w:rsidR="5D5D83F5">
        <w:rPr>
          <w:b w:val="0"/>
          <w:bCs w:val="0"/>
          <w:i w:val="0"/>
          <w:iCs w:val="0"/>
        </w:rPr>
        <w:t>;</w:t>
      </w:r>
      <w:r w:rsidRPr="1BC2EC46" w:rsidR="70928805">
        <w:rPr>
          <w:b w:val="0"/>
          <w:bCs w:val="0"/>
          <w:i w:val="0"/>
          <w:iCs w:val="0"/>
        </w:rPr>
        <w:t xml:space="preserve"> </w:t>
      </w:r>
    </w:p>
    <w:p xmlns:wp14="http://schemas.microsoft.com/office/word/2010/wordml" w:rsidP="1BC2EC46" wp14:paraId="1E0395BC" wp14:textId="03ACB729">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2510FB05">
        <w:rPr>
          <w:b w:val="0"/>
          <w:bCs w:val="0"/>
          <w:i w:val="0"/>
          <w:iCs w:val="0"/>
        </w:rPr>
        <w:t>a</w:t>
      </w:r>
      <w:r w:rsidRPr="1BC2EC46" w:rsidR="70928805">
        <w:rPr>
          <w:b w:val="0"/>
          <w:bCs w:val="0"/>
          <w:i w:val="0"/>
          <w:iCs w:val="0"/>
        </w:rPr>
        <w:t xml:space="preserve">cesso a dados de doses </w:t>
      </w:r>
      <w:r w:rsidRPr="1BC2EC46" w:rsidR="42F1EDB1">
        <w:rPr>
          <w:b w:val="0"/>
          <w:bCs w:val="0"/>
          <w:i w:val="0"/>
          <w:iCs w:val="0"/>
        </w:rPr>
        <w:t xml:space="preserve">de vacinas </w:t>
      </w:r>
      <w:r w:rsidRPr="1BC2EC46" w:rsidR="70928805">
        <w:rPr>
          <w:b w:val="0"/>
          <w:bCs w:val="0"/>
          <w:i w:val="0"/>
          <w:iCs w:val="0"/>
        </w:rPr>
        <w:t>aplicadas contid</w:t>
      </w:r>
      <w:r w:rsidRPr="1BC2EC46" w:rsidR="1DDB4863">
        <w:rPr>
          <w:b w:val="0"/>
          <w:bCs w:val="0"/>
          <w:i w:val="0"/>
          <w:iCs w:val="0"/>
        </w:rPr>
        <w:t>o</w:t>
      </w:r>
      <w:r w:rsidRPr="1BC2EC46" w:rsidR="70928805">
        <w:rPr>
          <w:b w:val="0"/>
          <w:bCs w:val="0"/>
          <w:i w:val="0"/>
          <w:iCs w:val="0"/>
        </w:rPr>
        <w:t>s na RNDS</w:t>
      </w:r>
      <w:r w:rsidRPr="1BC2EC46" w:rsidR="15012B36">
        <w:rPr>
          <w:b w:val="0"/>
          <w:bCs w:val="0"/>
          <w:i w:val="0"/>
          <w:iCs w:val="0"/>
        </w:rPr>
        <w:t>;</w:t>
      </w:r>
      <w:r w:rsidRPr="1BC2EC46" w:rsidR="70928805">
        <w:rPr>
          <w:b w:val="0"/>
          <w:bCs w:val="0"/>
          <w:i w:val="0"/>
          <w:iCs w:val="0"/>
        </w:rPr>
        <w:t xml:space="preserve"> </w:t>
      </w:r>
    </w:p>
    <w:p xmlns:wp14="http://schemas.microsoft.com/office/word/2010/wordml" w:rsidP="1BC2EC46" wp14:paraId="27CB7448" wp14:textId="7515345B">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32CED31F">
        <w:rPr>
          <w:b w:val="0"/>
          <w:bCs w:val="0"/>
          <w:i w:val="0"/>
          <w:iCs w:val="0"/>
        </w:rPr>
        <w:t>p</w:t>
      </w:r>
      <w:r w:rsidRPr="1BC2EC46" w:rsidR="70928805">
        <w:rPr>
          <w:b w:val="0"/>
          <w:bCs w:val="0"/>
          <w:i w:val="0"/>
          <w:iCs w:val="0"/>
        </w:rPr>
        <w:t xml:space="preserve">rograma </w:t>
      </w:r>
      <w:r w:rsidRPr="1BC2EC46" w:rsidR="1363A07D">
        <w:rPr>
          <w:b w:val="0"/>
          <w:bCs w:val="0"/>
          <w:i w:val="0"/>
          <w:iCs w:val="0"/>
        </w:rPr>
        <w:t>n</w:t>
      </w:r>
      <w:r w:rsidRPr="1BC2EC46" w:rsidR="70928805">
        <w:rPr>
          <w:b w:val="0"/>
          <w:bCs w:val="0"/>
          <w:i w:val="0"/>
          <w:iCs w:val="0"/>
        </w:rPr>
        <w:t xml:space="preserve">acional de </w:t>
      </w:r>
      <w:r w:rsidRPr="1BC2EC46" w:rsidR="5DAF8223">
        <w:rPr>
          <w:b w:val="0"/>
          <w:bCs w:val="0"/>
          <w:i w:val="0"/>
          <w:iCs w:val="0"/>
        </w:rPr>
        <w:t>i</w:t>
      </w:r>
      <w:r w:rsidRPr="1BC2EC46" w:rsidR="70928805">
        <w:rPr>
          <w:b w:val="0"/>
          <w:bCs w:val="0"/>
          <w:i w:val="0"/>
          <w:iCs w:val="0"/>
        </w:rPr>
        <w:t xml:space="preserve">munizações - </w:t>
      </w:r>
      <w:r w:rsidRPr="1BC2EC46" w:rsidR="2631D459">
        <w:rPr>
          <w:b w:val="0"/>
          <w:bCs w:val="0"/>
          <w:i w:val="0"/>
          <w:iCs w:val="0"/>
        </w:rPr>
        <w:t>e</w:t>
      </w:r>
      <w:r w:rsidRPr="1BC2EC46" w:rsidR="70928805">
        <w:rPr>
          <w:b w:val="0"/>
          <w:bCs w:val="0"/>
          <w:i w:val="0"/>
          <w:iCs w:val="0"/>
        </w:rPr>
        <w:t xml:space="preserve">nvio de </w:t>
      </w:r>
      <w:r w:rsidRPr="1BC2EC46" w:rsidR="21956B4B">
        <w:rPr>
          <w:b w:val="0"/>
          <w:bCs w:val="0"/>
          <w:i w:val="0"/>
          <w:iCs w:val="0"/>
        </w:rPr>
        <w:t>d</w:t>
      </w:r>
      <w:r w:rsidRPr="1BC2EC46" w:rsidR="70928805">
        <w:rPr>
          <w:b w:val="0"/>
          <w:bCs w:val="0"/>
          <w:i w:val="0"/>
          <w:iCs w:val="0"/>
        </w:rPr>
        <w:t xml:space="preserve">ados </w:t>
      </w:r>
      <w:r w:rsidRPr="1BC2EC46" w:rsidR="1B2260BE">
        <w:rPr>
          <w:b w:val="0"/>
          <w:bCs w:val="0"/>
          <w:i w:val="0"/>
          <w:iCs w:val="0"/>
        </w:rPr>
        <w:t>a</w:t>
      </w:r>
      <w:r w:rsidRPr="1BC2EC46" w:rsidR="70928805">
        <w:rPr>
          <w:b w:val="0"/>
          <w:bCs w:val="0"/>
          <w:i w:val="0"/>
          <w:iCs w:val="0"/>
        </w:rPr>
        <w:t>gregados</w:t>
      </w:r>
      <w:r w:rsidRPr="1BC2EC46" w:rsidR="55357C04">
        <w:rPr>
          <w:b w:val="0"/>
          <w:bCs w:val="0"/>
          <w:i w:val="0"/>
          <w:iCs w:val="0"/>
        </w:rPr>
        <w:t>;</w:t>
      </w:r>
      <w:r w:rsidRPr="1BC2EC46" w:rsidR="70928805">
        <w:rPr>
          <w:b w:val="0"/>
          <w:bCs w:val="0"/>
          <w:i w:val="0"/>
          <w:iCs w:val="0"/>
        </w:rPr>
        <w:t xml:space="preserve"> </w:t>
      </w:r>
    </w:p>
    <w:p xmlns:wp14="http://schemas.microsoft.com/office/word/2010/wordml" w:rsidP="1BC2EC46" wp14:paraId="7DD0F13B" wp14:textId="671F97AE">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13011FEA">
        <w:rPr>
          <w:b w:val="0"/>
          <w:bCs w:val="0"/>
          <w:i w:val="0"/>
          <w:iCs w:val="0"/>
        </w:rPr>
        <w:t>i</w:t>
      </w:r>
      <w:r w:rsidRPr="1BC2EC46" w:rsidR="70928805">
        <w:rPr>
          <w:b w:val="0"/>
          <w:bCs w:val="0"/>
          <w:i w:val="0"/>
          <w:iCs w:val="0"/>
        </w:rPr>
        <w:t xml:space="preserve">ntegração à </w:t>
      </w:r>
      <w:r w:rsidRPr="1BC2EC46" w:rsidR="2497648F">
        <w:rPr>
          <w:b w:val="0"/>
          <w:bCs w:val="0"/>
          <w:i w:val="0"/>
          <w:iCs w:val="0"/>
        </w:rPr>
        <w:t>b</w:t>
      </w:r>
      <w:r w:rsidRPr="1BC2EC46" w:rsidR="70928805">
        <w:rPr>
          <w:b w:val="0"/>
          <w:bCs w:val="0"/>
          <w:i w:val="0"/>
          <w:iCs w:val="0"/>
        </w:rPr>
        <w:t xml:space="preserve">ase </w:t>
      </w:r>
      <w:r w:rsidRPr="1BC2EC46" w:rsidR="42A19BC4">
        <w:rPr>
          <w:b w:val="0"/>
          <w:bCs w:val="0"/>
          <w:i w:val="0"/>
          <w:iCs w:val="0"/>
        </w:rPr>
        <w:t>n</w:t>
      </w:r>
      <w:r w:rsidRPr="1BC2EC46" w:rsidR="70928805">
        <w:rPr>
          <w:b w:val="0"/>
          <w:bCs w:val="0"/>
          <w:i w:val="0"/>
          <w:iCs w:val="0"/>
        </w:rPr>
        <w:t xml:space="preserve">acional de </w:t>
      </w:r>
      <w:r w:rsidRPr="1BC2EC46" w:rsidR="03520A77">
        <w:rPr>
          <w:b w:val="0"/>
          <w:bCs w:val="0"/>
          <w:i w:val="0"/>
          <w:iCs w:val="0"/>
        </w:rPr>
        <w:t>d</w:t>
      </w:r>
      <w:r w:rsidRPr="1BC2EC46" w:rsidR="70928805">
        <w:rPr>
          <w:b w:val="0"/>
          <w:bCs w:val="0"/>
          <w:i w:val="0"/>
          <w:iCs w:val="0"/>
        </w:rPr>
        <w:t xml:space="preserve">ados de </w:t>
      </w:r>
      <w:r w:rsidRPr="1BC2EC46" w:rsidR="407A9C07">
        <w:rPr>
          <w:b w:val="0"/>
          <w:bCs w:val="0"/>
          <w:i w:val="0"/>
          <w:iCs w:val="0"/>
        </w:rPr>
        <w:t>a</w:t>
      </w:r>
      <w:r w:rsidRPr="1BC2EC46" w:rsidR="70928805">
        <w:rPr>
          <w:b w:val="0"/>
          <w:bCs w:val="0"/>
          <w:i w:val="0"/>
          <w:iCs w:val="0"/>
        </w:rPr>
        <w:t xml:space="preserve">ções e </w:t>
      </w:r>
      <w:r w:rsidRPr="1BC2EC46" w:rsidR="68445B84">
        <w:rPr>
          <w:b w:val="0"/>
          <w:bCs w:val="0"/>
          <w:i w:val="0"/>
          <w:iCs w:val="0"/>
        </w:rPr>
        <w:t>s</w:t>
      </w:r>
      <w:r w:rsidRPr="1BC2EC46" w:rsidR="70928805">
        <w:rPr>
          <w:b w:val="0"/>
          <w:bCs w:val="0"/>
          <w:i w:val="0"/>
          <w:iCs w:val="0"/>
        </w:rPr>
        <w:t xml:space="preserve">erviços da </w:t>
      </w:r>
      <w:r w:rsidRPr="1BC2EC46" w:rsidR="323A6DD4">
        <w:rPr>
          <w:b w:val="0"/>
          <w:bCs w:val="0"/>
          <w:i w:val="0"/>
          <w:iCs w:val="0"/>
        </w:rPr>
        <w:t>a</w:t>
      </w:r>
      <w:r w:rsidRPr="1BC2EC46" w:rsidR="70928805">
        <w:rPr>
          <w:b w:val="0"/>
          <w:bCs w:val="0"/>
          <w:i w:val="0"/>
          <w:iCs w:val="0"/>
        </w:rPr>
        <w:t xml:space="preserve">ssistência </w:t>
      </w:r>
      <w:r w:rsidRPr="1BC2EC46" w:rsidR="17EFA94B">
        <w:rPr>
          <w:b w:val="0"/>
          <w:bCs w:val="0"/>
          <w:i w:val="0"/>
          <w:iCs w:val="0"/>
        </w:rPr>
        <w:t>f</w:t>
      </w:r>
      <w:r w:rsidRPr="1BC2EC46" w:rsidR="70928805">
        <w:rPr>
          <w:b w:val="0"/>
          <w:bCs w:val="0"/>
          <w:i w:val="0"/>
          <w:iCs w:val="0"/>
        </w:rPr>
        <w:t>armacêutica</w:t>
      </w:r>
      <w:r w:rsidRPr="1BC2EC46" w:rsidR="181E2561">
        <w:rPr>
          <w:b w:val="0"/>
          <w:bCs w:val="0"/>
          <w:i w:val="0"/>
          <w:iCs w:val="0"/>
        </w:rPr>
        <w:t xml:space="preserve"> (SI-BNAFAR</w:t>
      </w:r>
      <w:r w:rsidRPr="1BC2EC46" w:rsidR="70928805">
        <w:rPr>
          <w:b w:val="0"/>
          <w:bCs w:val="0"/>
          <w:i w:val="0"/>
          <w:iCs w:val="0"/>
        </w:rPr>
        <w:t>)</w:t>
      </w:r>
      <w:r w:rsidRPr="1BC2EC46" w:rsidR="4CD1C1E7">
        <w:rPr>
          <w:b w:val="0"/>
          <w:bCs w:val="0"/>
          <w:i w:val="0"/>
          <w:iCs w:val="0"/>
        </w:rPr>
        <w:t>;</w:t>
      </w:r>
      <w:r w:rsidRPr="1BC2EC46" w:rsidR="70928805">
        <w:rPr>
          <w:b w:val="0"/>
          <w:bCs w:val="0"/>
          <w:i w:val="0"/>
          <w:iCs w:val="0"/>
        </w:rPr>
        <w:t xml:space="preserve"> </w:t>
      </w:r>
    </w:p>
    <w:p xmlns:wp14="http://schemas.microsoft.com/office/word/2010/wordml" w:rsidP="1BC2EC46" wp14:paraId="31ACB0AE" wp14:textId="5D3669F2">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5ED9DCA2">
        <w:rPr>
          <w:b w:val="0"/>
          <w:bCs w:val="0"/>
          <w:i w:val="0"/>
          <w:iCs w:val="0"/>
        </w:rPr>
        <w:t>i</w:t>
      </w:r>
      <w:r w:rsidRPr="1BC2EC46" w:rsidR="70928805">
        <w:rPr>
          <w:b w:val="0"/>
          <w:bCs w:val="0"/>
          <w:i w:val="0"/>
          <w:iCs w:val="0"/>
        </w:rPr>
        <w:t xml:space="preserve">ntegração à API de </w:t>
      </w:r>
      <w:r w:rsidRPr="1BC2EC46" w:rsidR="26596975">
        <w:rPr>
          <w:b w:val="0"/>
          <w:bCs w:val="0"/>
          <w:i w:val="0"/>
          <w:iCs w:val="0"/>
        </w:rPr>
        <w:t>c</w:t>
      </w:r>
      <w:r w:rsidRPr="1BC2EC46" w:rsidR="70928805">
        <w:rPr>
          <w:b w:val="0"/>
          <w:bCs w:val="0"/>
          <w:i w:val="0"/>
          <w:iCs w:val="0"/>
        </w:rPr>
        <w:t xml:space="preserve">onsumo de </w:t>
      </w:r>
      <w:r w:rsidRPr="1BC2EC46" w:rsidR="653BD125">
        <w:rPr>
          <w:b w:val="0"/>
          <w:bCs w:val="0"/>
          <w:i w:val="0"/>
          <w:iCs w:val="0"/>
        </w:rPr>
        <w:t>d</w:t>
      </w:r>
      <w:r w:rsidRPr="1BC2EC46" w:rsidR="70928805">
        <w:rPr>
          <w:b w:val="0"/>
          <w:bCs w:val="0"/>
          <w:i w:val="0"/>
          <w:iCs w:val="0"/>
        </w:rPr>
        <w:t>ados do e-SUS Notificação</w:t>
      </w:r>
      <w:r w:rsidRPr="1BC2EC46" w:rsidR="31B2614A">
        <w:rPr>
          <w:b w:val="0"/>
          <w:bCs w:val="0"/>
          <w:i w:val="0"/>
          <w:iCs w:val="0"/>
        </w:rPr>
        <w:t xml:space="preserve"> (e-SUS Notifica</w:t>
      </w:r>
      <w:r w:rsidRPr="1BC2EC46" w:rsidR="70928805">
        <w:rPr>
          <w:b w:val="0"/>
          <w:bCs w:val="0"/>
          <w:i w:val="0"/>
          <w:iCs w:val="0"/>
        </w:rPr>
        <w:t>)</w:t>
      </w:r>
      <w:r w:rsidRPr="1BC2EC46" w:rsidR="6032D22D">
        <w:rPr>
          <w:b w:val="0"/>
          <w:bCs w:val="0"/>
          <w:i w:val="0"/>
          <w:iCs w:val="0"/>
        </w:rPr>
        <w:t>;</w:t>
      </w:r>
    </w:p>
    <w:p xmlns:wp14="http://schemas.microsoft.com/office/word/2010/wordml" w:rsidP="1BC2EC46" wp14:paraId="7308D438" wp14:textId="044D7690">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5D564880">
        <w:rPr>
          <w:b w:val="0"/>
          <w:bCs w:val="0"/>
          <w:i w:val="0"/>
          <w:iCs w:val="0"/>
        </w:rPr>
        <w:t>c</w:t>
      </w:r>
      <w:r w:rsidRPr="1BC2EC46" w:rsidR="70928805">
        <w:rPr>
          <w:b w:val="0"/>
          <w:bCs w:val="0"/>
          <w:i w:val="0"/>
          <w:iCs w:val="0"/>
        </w:rPr>
        <w:t xml:space="preserve">artão </w:t>
      </w:r>
      <w:r w:rsidRPr="1BC2EC46" w:rsidR="49A7D25F">
        <w:rPr>
          <w:b w:val="0"/>
          <w:bCs w:val="0"/>
          <w:i w:val="0"/>
          <w:iCs w:val="0"/>
        </w:rPr>
        <w:t>n</w:t>
      </w:r>
      <w:r w:rsidRPr="1BC2EC46" w:rsidR="70928805">
        <w:rPr>
          <w:b w:val="0"/>
          <w:bCs w:val="0"/>
          <w:i w:val="0"/>
          <w:iCs w:val="0"/>
        </w:rPr>
        <w:t xml:space="preserve">acional de </w:t>
      </w:r>
      <w:r w:rsidRPr="1BC2EC46" w:rsidR="347E6D2A">
        <w:rPr>
          <w:b w:val="0"/>
          <w:bCs w:val="0"/>
          <w:i w:val="0"/>
          <w:iCs w:val="0"/>
        </w:rPr>
        <w:t>s</w:t>
      </w:r>
      <w:r w:rsidRPr="1BC2EC46" w:rsidR="70928805">
        <w:rPr>
          <w:b w:val="0"/>
          <w:bCs w:val="0"/>
          <w:i w:val="0"/>
          <w:iCs w:val="0"/>
        </w:rPr>
        <w:t xml:space="preserve">aúde para </w:t>
      </w:r>
      <w:r w:rsidRPr="1BC2EC46" w:rsidR="4DCD17D0">
        <w:rPr>
          <w:b w:val="0"/>
          <w:bCs w:val="0"/>
          <w:i w:val="0"/>
          <w:iCs w:val="0"/>
        </w:rPr>
        <w:t>o</w:t>
      </w:r>
      <w:r w:rsidRPr="1BC2EC46" w:rsidR="70928805">
        <w:rPr>
          <w:b w:val="0"/>
          <w:bCs w:val="0"/>
          <w:i w:val="0"/>
          <w:iCs w:val="0"/>
        </w:rPr>
        <w:t xml:space="preserve">peradoras de </w:t>
      </w:r>
      <w:r w:rsidRPr="1BC2EC46" w:rsidR="28C64DF5">
        <w:rPr>
          <w:b w:val="0"/>
          <w:bCs w:val="0"/>
          <w:i w:val="0"/>
          <w:iCs w:val="0"/>
        </w:rPr>
        <w:t>p</w:t>
      </w:r>
      <w:r w:rsidRPr="1BC2EC46" w:rsidR="70928805">
        <w:rPr>
          <w:b w:val="0"/>
          <w:bCs w:val="0"/>
          <w:i w:val="0"/>
          <w:iCs w:val="0"/>
        </w:rPr>
        <w:t xml:space="preserve">lanos de </w:t>
      </w:r>
      <w:r w:rsidRPr="1BC2EC46" w:rsidR="70BE2169">
        <w:rPr>
          <w:b w:val="0"/>
          <w:bCs w:val="0"/>
          <w:i w:val="0"/>
          <w:iCs w:val="0"/>
        </w:rPr>
        <w:t>s</w:t>
      </w:r>
      <w:r w:rsidRPr="1BC2EC46" w:rsidR="70928805">
        <w:rPr>
          <w:b w:val="0"/>
          <w:bCs w:val="0"/>
          <w:i w:val="0"/>
          <w:iCs w:val="0"/>
        </w:rPr>
        <w:t>aúde - ANS</w:t>
      </w:r>
      <w:r w:rsidRPr="1BC2EC46" w:rsidR="58BCCEC7">
        <w:rPr>
          <w:b w:val="0"/>
          <w:bCs w:val="0"/>
          <w:i w:val="0"/>
          <w:iCs w:val="0"/>
        </w:rPr>
        <w:t xml:space="preserve"> (CNS Operadoras ANS</w:t>
      </w:r>
      <w:r w:rsidRPr="1BC2EC46" w:rsidR="70928805">
        <w:rPr>
          <w:b w:val="0"/>
          <w:bCs w:val="0"/>
          <w:i w:val="0"/>
          <w:iCs w:val="0"/>
        </w:rPr>
        <w:t>)</w:t>
      </w:r>
      <w:r w:rsidRPr="1BC2EC46" w:rsidR="5849A951">
        <w:rPr>
          <w:b w:val="0"/>
          <w:bCs w:val="0"/>
          <w:i w:val="0"/>
          <w:iCs w:val="0"/>
        </w:rPr>
        <w:t>;</w:t>
      </w:r>
    </w:p>
    <w:p xmlns:wp14="http://schemas.microsoft.com/office/word/2010/wordml" w:rsidP="1BC2EC46" wp14:paraId="3A7FA605" wp14:textId="78AFFCAE">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5849A951">
        <w:rPr>
          <w:b w:val="0"/>
          <w:bCs w:val="0"/>
          <w:i w:val="0"/>
          <w:iCs w:val="0"/>
        </w:rPr>
        <w:t>a</w:t>
      </w:r>
      <w:r w:rsidRPr="1BC2EC46" w:rsidR="70928805">
        <w:rPr>
          <w:b w:val="0"/>
          <w:bCs w:val="0"/>
          <w:i w:val="0"/>
          <w:iCs w:val="0"/>
        </w:rPr>
        <w:t xml:space="preserve">cesso a dados de doses do calendário nacional de </w:t>
      </w:r>
      <w:r w:rsidRPr="1BC2EC46" w:rsidR="24BA9B97">
        <w:rPr>
          <w:b w:val="0"/>
          <w:bCs w:val="0"/>
          <w:i w:val="0"/>
          <w:iCs w:val="0"/>
        </w:rPr>
        <w:t>v</w:t>
      </w:r>
      <w:r w:rsidRPr="1BC2EC46" w:rsidR="70928805">
        <w:rPr>
          <w:b w:val="0"/>
          <w:bCs w:val="0"/>
          <w:i w:val="0"/>
          <w:iCs w:val="0"/>
        </w:rPr>
        <w:t>acinação contida na RNDS)</w:t>
      </w:r>
      <w:r w:rsidRPr="1BC2EC46" w:rsidR="64E4844F">
        <w:rPr>
          <w:b w:val="0"/>
          <w:bCs w:val="0"/>
          <w:i w:val="0"/>
          <w:iCs w:val="0"/>
        </w:rPr>
        <w:t>;</w:t>
      </w:r>
    </w:p>
    <w:p xmlns:wp14="http://schemas.microsoft.com/office/word/2010/wordml" w:rsidP="1BC2EC46" wp14:paraId="5EB2EB3A" wp14:textId="4B073DF4">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64E4844F">
        <w:rPr>
          <w:b w:val="0"/>
          <w:bCs w:val="0"/>
          <w:i w:val="0"/>
          <w:iCs w:val="0"/>
        </w:rPr>
        <w:t>i</w:t>
      </w:r>
      <w:r w:rsidRPr="1BC2EC46" w:rsidR="70928805">
        <w:rPr>
          <w:b w:val="0"/>
          <w:bCs w:val="0"/>
          <w:i w:val="0"/>
          <w:iCs w:val="0"/>
        </w:rPr>
        <w:t xml:space="preserve">ntegração de </w:t>
      </w:r>
      <w:r w:rsidRPr="1BC2EC46" w:rsidR="7F473CF3">
        <w:rPr>
          <w:b w:val="0"/>
          <w:bCs w:val="0"/>
          <w:i w:val="0"/>
          <w:iCs w:val="0"/>
        </w:rPr>
        <w:t>s</w:t>
      </w:r>
      <w:r w:rsidRPr="1BC2EC46" w:rsidR="70928805">
        <w:rPr>
          <w:b w:val="0"/>
          <w:bCs w:val="0"/>
          <w:i w:val="0"/>
          <w:iCs w:val="0"/>
        </w:rPr>
        <w:t xml:space="preserve">istemas </w:t>
      </w:r>
      <w:r w:rsidRPr="1BC2EC46" w:rsidR="1B8696E1">
        <w:rPr>
          <w:b w:val="0"/>
          <w:bCs w:val="0"/>
          <w:i w:val="0"/>
          <w:iCs w:val="0"/>
        </w:rPr>
        <w:t>e</w:t>
      </w:r>
      <w:r w:rsidRPr="1BC2EC46" w:rsidR="70928805">
        <w:rPr>
          <w:b w:val="0"/>
          <w:bCs w:val="0"/>
          <w:i w:val="0"/>
          <w:iCs w:val="0"/>
        </w:rPr>
        <w:t>xternos (</w:t>
      </w:r>
      <w:r w:rsidRPr="1BC2EC46" w:rsidR="7018B24B">
        <w:rPr>
          <w:b w:val="0"/>
          <w:bCs w:val="0"/>
          <w:i w:val="0"/>
          <w:iCs w:val="0"/>
        </w:rPr>
        <w:t>p</w:t>
      </w:r>
      <w:r w:rsidRPr="1BC2EC46" w:rsidR="70928805">
        <w:rPr>
          <w:b w:val="0"/>
          <w:bCs w:val="0"/>
          <w:i w:val="0"/>
          <w:iCs w:val="0"/>
        </w:rPr>
        <w:t xml:space="preserve">róprios e </w:t>
      </w:r>
      <w:r w:rsidRPr="1BC2EC46" w:rsidR="13298556">
        <w:rPr>
          <w:b w:val="0"/>
          <w:bCs w:val="0"/>
          <w:i w:val="0"/>
          <w:iCs w:val="0"/>
        </w:rPr>
        <w:t>t</w:t>
      </w:r>
      <w:r w:rsidRPr="1BC2EC46" w:rsidR="70928805">
        <w:rPr>
          <w:b w:val="0"/>
          <w:bCs w:val="0"/>
          <w:i w:val="0"/>
          <w:iCs w:val="0"/>
        </w:rPr>
        <w:t xml:space="preserve">erceiros) ao SUS Digital </w:t>
      </w:r>
      <w:r w:rsidRPr="1BC2EC46" w:rsidR="28D26605">
        <w:rPr>
          <w:b w:val="0"/>
          <w:bCs w:val="0"/>
          <w:i w:val="0"/>
          <w:iCs w:val="0"/>
        </w:rPr>
        <w:t>p</w:t>
      </w:r>
      <w:r w:rsidRPr="1BC2EC46" w:rsidR="70928805">
        <w:rPr>
          <w:b w:val="0"/>
          <w:bCs w:val="0"/>
          <w:i w:val="0"/>
          <w:iCs w:val="0"/>
        </w:rPr>
        <w:t>rofissional</w:t>
      </w:r>
      <w:r w:rsidRPr="1BC2EC46" w:rsidR="0BC37846">
        <w:rPr>
          <w:b w:val="0"/>
          <w:bCs w:val="0"/>
          <w:i w:val="0"/>
          <w:iCs w:val="0"/>
        </w:rPr>
        <w:t>;</w:t>
      </w:r>
    </w:p>
    <w:p xmlns:wp14="http://schemas.microsoft.com/office/word/2010/wordml" w:rsidP="1BC2EC46" wp14:paraId="01FFA486" wp14:textId="503133D1">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0BC37846">
        <w:rPr>
          <w:b w:val="0"/>
          <w:bCs w:val="0"/>
          <w:i w:val="0"/>
          <w:iCs w:val="0"/>
        </w:rPr>
        <w:t>r</w:t>
      </w:r>
      <w:r w:rsidRPr="1BC2EC46" w:rsidR="70928805">
        <w:rPr>
          <w:b w:val="0"/>
          <w:bCs w:val="0"/>
          <w:i w:val="0"/>
          <w:iCs w:val="0"/>
        </w:rPr>
        <w:t xml:space="preserve">egistro de </w:t>
      </w:r>
      <w:r w:rsidRPr="1BC2EC46" w:rsidR="5A2BA0C9">
        <w:rPr>
          <w:b w:val="0"/>
          <w:bCs w:val="0"/>
          <w:i w:val="0"/>
          <w:iCs w:val="0"/>
        </w:rPr>
        <w:t>a</w:t>
      </w:r>
      <w:r w:rsidRPr="1BC2EC46" w:rsidR="70928805">
        <w:rPr>
          <w:b w:val="0"/>
          <w:bCs w:val="0"/>
          <w:i w:val="0"/>
          <w:iCs w:val="0"/>
        </w:rPr>
        <w:t xml:space="preserve">tendimento </w:t>
      </w:r>
      <w:r w:rsidRPr="1BC2EC46" w:rsidR="1F60B69C">
        <w:rPr>
          <w:b w:val="0"/>
          <w:bCs w:val="0"/>
          <w:i w:val="0"/>
          <w:iCs w:val="0"/>
        </w:rPr>
        <w:t>c</w:t>
      </w:r>
      <w:r w:rsidRPr="1BC2EC46" w:rsidR="70928805">
        <w:rPr>
          <w:b w:val="0"/>
          <w:bCs w:val="0"/>
          <w:i w:val="0"/>
          <w:iCs w:val="0"/>
        </w:rPr>
        <w:t>línico da RNDS</w:t>
      </w:r>
      <w:r w:rsidRPr="1BC2EC46" w:rsidR="7467C371">
        <w:rPr>
          <w:b w:val="0"/>
          <w:bCs w:val="0"/>
          <w:i w:val="0"/>
          <w:iCs w:val="0"/>
        </w:rPr>
        <w:t xml:space="preserve"> (RAC</w:t>
      </w:r>
      <w:r w:rsidRPr="1BC2EC46" w:rsidR="70928805">
        <w:rPr>
          <w:b w:val="0"/>
          <w:bCs w:val="0"/>
          <w:i w:val="0"/>
          <w:iCs w:val="0"/>
        </w:rPr>
        <w:t>)</w:t>
      </w:r>
      <w:r w:rsidRPr="1BC2EC46" w:rsidR="67485F7F">
        <w:rPr>
          <w:b w:val="0"/>
          <w:bCs w:val="0"/>
          <w:i w:val="0"/>
          <w:iCs w:val="0"/>
        </w:rPr>
        <w:t>;</w:t>
      </w:r>
    </w:p>
    <w:p xmlns:wp14="http://schemas.microsoft.com/office/word/2010/wordml" w:rsidP="1BC2EC46" wp14:paraId="3858DB2E" wp14:textId="672AEDF8">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67485F7F">
        <w:rPr>
          <w:b w:val="0"/>
          <w:bCs w:val="0"/>
          <w:i w:val="0"/>
          <w:iCs w:val="0"/>
        </w:rPr>
        <w:t>i</w:t>
      </w:r>
      <w:r w:rsidRPr="1BC2EC46" w:rsidR="70928805">
        <w:rPr>
          <w:b w:val="0"/>
          <w:bCs w:val="0"/>
          <w:i w:val="0"/>
          <w:iCs w:val="0"/>
        </w:rPr>
        <w:t xml:space="preserve">ntegração do </w:t>
      </w:r>
      <w:r w:rsidRPr="1BC2EC46" w:rsidR="10034353">
        <w:rPr>
          <w:b w:val="0"/>
          <w:bCs w:val="0"/>
          <w:i w:val="0"/>
          <w:iCs w:val="0"/>
        </w:rPr>
        <w:t>r</w:t>
      </w:r>
      <w:r w:rsidRPr="1BC2EC46" w:rsidR="70928805">
        <w:rPr>
          <w:b w:val="0"/>
          <w:bCs w:val="0"/>
          <w:i w:val="0"/>
          <w:iCs w:val="0"/>
        </w:rPr>
        <w:t xml:space="preserve">egistro de </w:t>
      </w:r>
      <w:r w:rsidRPr="1BC2EC46" w:rsidR="0C6776AE">
        <w:rPr>
          <w:b w:val="0"/>
          <w:bCs w:val="0"/>
          <w:i w:val="0"/>
          <w:iCs w:val="0"/>
        </w:rPr>
        <w:t>i</w:t>
      </w:r>
      <w:r w:rsidRPr="1BC2EC46" w:rsidR="70928805">
        <w:rPr>
          <w:b w:val="0"/>
          <w:bCs w:val="0"/>
          <w:i w:val="0"/>
          <w:iCs w:val="0"/>
        </w:rPr>
        <w:t xml:space="preserve">nformações de </w:t>
      </w:r>
      <w:r w:rsidRPr="1BC2EC46" w:rsidR="1AD21A36">
        <w:rPr>
          <w:b w:val="0"/>
          <w:bCs w:val="0"/>
          <w:i w:val="0"/>
          <w:iCs w:val="0"/>
        </w:rPr>
        <w:t>re</w:t>
      </w:r>
      <w:r w:rsidRPr="1BC2EC46" w:rsidR="70928805">
        <w:rPr>
          <w:b w:val="0"/>
          <w:bCs w:val="0"/>
          <w:i w:val="0"/>
          <w:iCs w:val="0"/>
        </w:rPr>
        <w:t xml:space="preserve">gulação </w:t>
      </w:r>
      <w:r w:rsidRPr="1BC2EC46" w:rsidR="5AA65C79">
        <w:rPr>
          <w:b w:val="0"/>
          <w:bCs w:val="0"/>
          <w:i w:val="0"/>
          <w:iCs w:val="0"/>
        </w:rPr>
        <w:t>a</w:t>
      </w:r>
      <w:r w:rsidRPr="1BC2EC46" w:rsidR="70928805">
        <w:rPr>
          <w:b w:val="0"/>
          <w:bCs w:val="0"/>
          <w:i w:val="0"/>
          <w:iCs w:val="0"/>
        </w:rPr>
        <w:t xml:space="preserve">ssistencial, </w:t>
      </w:r>
      <w:r w:rsidRPr="1BC2EC46" w:rsidR="34F873C9">
        <w:rPr>
          <w:b w:val="0"/>
          <w:bCs w:val="0"/>
          <w:i w:val="0"/>
          <w:iCs w:val="0"/>
        </w:rPr>
        <w:t>s</w:t>
      </w:r>
      <w:r w:rsidRPr="1BC2EC46" w:rsidR="70928805">
        <w:rPr>
          <w:b w:val="0"/>
          <w:bCs w:val="0"/>
          <w:i w:val="0"/>
          <w:iCs w:val="0"/>
        </w:rPr>
        <w:t xml:space="preserve">istemas </w:t>
      </w:r>
      <w:r w:rsidRPr="1BC2EC46" w:rsidR="0B0E8134">
        <w:rPr>
          <w:b w:val="0"/>
          <w:bCs w:val="0"/>
          <w:i w:val="0"/>
          <w:iCs w:val="0"/>
        </w:rPr>
        <w:t>p</w:t>
      </w:r>
      <w:r w:rsidRPr="1BC2EC46" w:rsidR="70928805">
        <w:rPr>
          <w:b w:val="0"/>
          <w:bCs w:val="0"/>
          <w:i w:val="0"/>
          <w:iCs w:val="0"/>
        </w:rPr>
        <w:t>róprios, à RNDS</w:t>
      </w:r>
      <w:r w:rsidRPr="1BC2EC46" w:rsidR="04E35C20">
        <w:rPr>
          <w:b w:val="0"/>
          <w:bCs w:val="0"/>
          <w:i w:val="0"/>
          <w:iCs w:val="0"/>
        </w:rPr>
        <w:t xml:space="preserve"> (RIRA</w:t>
      </w:r>
      <w:r w:rsidRPr="1BC2EC46" w:rsidR="70928805">
        <w:rPr>
          <w:b w:val="0"/>
          <w:bCs w:val="0"/>
          <w:i w:val="0"/>
          <w:iCs w:val="0"/>
        </w:rPr>
        <w:t>)</w:t>
      </w:r>
      <w:r w:rsidRPr="1BC2EC46" w:rsidR="2819EE0B">
        <w:rPr>
          <w:b w:val="0"/>
          <w:bCs w:val="0"/>
          <w:i w:val="0"/>
          <w:iCs w:val="0"/>
        </w:rPr>
        <w:t>;</w:t>
      </w:r>
    </w:p>
    <w:p xmlns:wp14="http://schemas.microsoft.com/office/word/2010/wordml" w:rsidP="1BC2EC46" wp14:paraId="70653C0B" wp14:textId="69A66680">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5A112B79">
        <w:rPr>
          <w:b w:val="0"/>
          <w:bCs w:val="0"/>
          <w:i w:val="0"/>
          <w:iCs w:val="0"/>
        </w:rPr>
        <w:t>integração</w:t>
      </w:r>
      <w:r w:rsidRPr="1BC2EC46" w:rsidR="70928805">
        <w:rPr>
          <w:b w:val="0"/>
          <w:bCs w:val="0"/>
          <w:i w:val="0"/>
          <w:iCs w:val="0"/>
        </w:rPr>
        <w:t xml:space="preserve"> à </w:t>
      </w:r>
      <w:r w:rsidRPr="1BC2EC46" w:rsidR="31E05F1D">
        <w:rPr>
          <w:b w:val="0"/>
          <w:bCs w:val="0"/>
          <w:i w:val="0"/>
          <w:iCs w:val="0"/>
        </w:rPr>
        <w:t>b</w:t>
      </w:r>
      <w:r w:rsidRPr="1BC2EC46" w:rsidR="70928805">
        <w:rPr>
          <w:b w:val="0"/>
          <w:bCs w:val="0"/>
          <w:i w:val="0"/>
          <w:iCs w:val="0"/>
        </w:rPr>
        <w:t xml:space="preserve">ase do </w:t>
      </w:r>
      <w:r w:rsidRPr="1BC2EC46" w:rsidR="01A8EC51">
        <w:rPr>
          <w:b w:val="0"/>
          <w:bCs w:val="0"/>
          <w:i w:val="0"/>
          <w:iCs w:val="0"/>
        </w:rPr>
        <w:t>c</w:t>
      </w:r>
      <w:r w:rsidRPr="1BC2EC46" w:rsidR="70928805">
        <w:rPr>
          <w:b w:val="0"/>
          <w:bCs w:val="0"/>
          <w:i w:val="0"/>
          <w:iCs w:val="0"/>
        </w:rPr>
        <w:t xml:space="preserve">adastro </w:t>
      </w:r>
      <w:r w:rsidRPr="1BC2EC46" w:rsidR="314F6B11">
        <w:rPr>
          <w:b w:val="0"/>
          <w:bCs w:val="0"/>
          <w:i w:val="0"/>
          <w:iCs w:val="0"/>
        </w:rPr>
        <w:t>n</w:t>
      </w:r>
      <w:r w:rsidRPr="1BC2EC46" w:rsidR="70928805">
        <w:rPr>
          <w:b w:val="0"/>
          <w:bCs w:val="0"/>
          <w:i w:val="0"/>
          <w:iCs w:val="0"/>
        </w:rPr>
        <w:t xml:space="preserve">acional de </w:t>
      </w:r>
      <w:r w:rsidRPr="1BC2EC46" w:rsidR="014DF4AD">
        <w:rPr>
          <w:b w:val="0"/>
          <w:bCs w:val="0"/>
          <w:i w:val="0"/>
          <w:iCs w:val="0"/>
        </w:rPr>
        <w:t>e</w:t>
      </w:r>
      <w:r w:rsidRPr="1BC2EC46" w:rsidR="70928805">
        <w:rPr>
          <w:b w:val="0"/>
          <w:bCs w:val="0"/>
          <w:i w:val="0"/>
          <w:iCs w:val="0"/>
        </w:rPr>
        <w:t xml:space="preserve">stabelecimentos de </w:t>
      </w:r>
      <w:r w:rsidRPr="1BC2EC46" w:rsidR="5F08B82F">
        <w:rPr>
          <w:b w:val="0"/>
          <w:bCs w:val="0"/>
          <w:i w:val="0"/>
          <w:iCs w:val="0"/>
        </w:rPr>
        <w:t>s</w:t>
      </w:r>
      <w:r w:rsidRPr="1BC2EC46" w:rsidR="70928805">
        <w:rPr>
          <w:b w:val="0"/>
          <w:bCs w:val="0"/>
          <w:i w:val="0"/>
          <w:iCs w:val="0"/>
        </w:rPr>
        <w:t>aúde</w:t>
      </w:r>
      <w:r w:rsidRPr="1BC2EC46" w:rsidR="38A2E1F4">
        <w:rPr>
          <w:b w:val="0"/>
          <w:bCs w:val="0"/>
          <w:i w:val="0"/>
          <w:iCs w:val="0"/>
        </w:rPr>
        <w:t xml:space="preserve"> (</w:t>
      </w:r>
      <w:commentRangeStart w:id="1707244105"/>
      <w:r w:rsidRPr="1BC2EC46" w:rsidR="38A2E1F4">
        <w:rPr>
          <w:b w:val="0"/>
          <w:bCs w:val="0"/>
          <w:i w:val="0"/>
          <w:iCs w:val="0"/>
        </w:rPr>
        <w:t>SOA</w:t>
      </w:r>
      <w:commentRangeEnd w:id="1707244105"/>
      <w:r>
        <w:rPr>
          <w:rStyle w:val="CommentReference"/>
        </w:rPr>
        <w:commentReference w:id="1707244105"/>
      </w:r>
      <w:r w:rsidRPr="1BC2EC46" w:rsidR="38A2E1F4">
        <w:rPr>
          <w:b w:val="0"/>
          <w:bCs w:val="0"/>
          <w:i w:val="0"/>
          <w:iCs w:val="0"/>
        </w:rPr>
        <w:t>-CNES</w:t>
      </w:r>
      <w:r w:rsidRPr="1BC2EC46" w:rsidR="70928805">
        <w:rPr>
          <w:b w:val="0"/>
          <w:bCs w:val="0"/>
          <w:i w:val="0"/>
          <w:iCs w:val="0"/>
        </w:rPr>
        <w:t>)</w:t>
      </w:r>
      <w:r w:rsidRPr="1BC2EC46" w:rsidR="16E557FC">
        <w:rPr>
          <w:b w:val="0"/>
          <w:bCs w:val="0"/>
          <w:i w:val="0"/>
          <w:iCs w:val="0"/>
        </w:rPr>
        <w:t>;</w:t>
      </w:r>
    </w:p>
    <w:p xmlns:wp14="http://schemas.microsoft.com/office/word/2010/wordml" w:rsidP="1BC2EC46" wp14:paraId="3FA3FC1D" wp14:textId="01FC88B4">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5A7E58B8">
        <w:rPr>
          <w:b w:val="0"/>
          <w:bCs w:val="0"/>
          <w:i w:val="0"/>
          <w:iCs w:val="0"/>
        </w:rPr>
        <w:t>i</w:t>
      </w:r>
      <w:r w:rsidRPr="1BC2EC46" w:rsidR="70928805">
        <w:rPr>
          <w:b w:val="0"/>
          <w:bCs w:val="0"/>
          <w:i w:val="0"/>
          <w:iCs w:val="0"/>
        </w:rPr>
        <w:t xml:space="preserve">ntegração ao SOA do </w:t>
      </w:r>
      <w:r w:rsidRPr="1BC2EC46" w:rsidR="54586F95">
        <w:rPr>
          <w:b w:val="0"/>
          <w:bCs w:val="0"/>
          <w:i w:val="0"/>
          <w:iCs w:val="0"/>
        </w:rPr>
        <w:t>s</w:t>
      </w:r>
      <w:r w:rsidRPr="1BC2EC46" w:rsidR="70928805">
        <w:rPr>
          <w:b w:val="0"/>
          <w:bCs w:val="0"/>
          <w:i w:val="0"/>
          <w:iCs w:val="0"/>
        </w:rPr>
        <w:t xml:space="preserve">istema de </w:t>
      </w:r>
      <w:r w:rsidRPr="1BC2EC46" w:rsidR="0C910FCF">
        <w:rPr>
          <w:b w:val="0"/>
          <w:bCs w:val="0"/>
          <w:i w:val="0"/>
          <w:iCs w:val="0"/>
        </w:rPr>
        <w:t>g</w:t>
      </w:r>
      <w:r w:rsidRPr="1BC2EC46" w:rsidR="70928805">
        <w:rPr>
          <w:b w:val="0"/>
          <w:bCs w:val="0"/>
          <w:i w:val="0"/>
          <w:iCs w:val="0"/>
        </w:rPr>
        <w:t xml:space="preserve">erenciamento da </w:t>
      </w:r>
      <w:r w:rsidRPr="1BC2EC46" w:rsidR="231D9393">
        <w:rPr>
          <w:b w:val="0"/>
          <w:bCs w:val="0"/>
          <w:i w:val="0"/>
          <w:iCs w:val="0"/>
        </w:rPr>
        <w:t>t</w:t>
      </w:r>
      <w:r w:rsidRPr="1BC2EC46" w:rsidR="70928805">
        <w:rPr>
          <w:b w:val="0"/>
          <w:bCs w:val="0"/>
          <w:i w:val="0"/>
          <w:iCs w:val="0"/>
        </w:rPr>
        <w:t xml:space="preserve">abela de </w:t>
      </w:r>
      <w:r w:rsidRPr="1BC2EC46" w:rsidR="4A5ED57F">
        <w:rPr>
          <w:b w:val="0"/>
          <w:bCs w:val="0"/>
          <w:i w:val="0"/>
          <w:iCs w:val="0"/>
        </w:rPr>
        <w:t>p</w:t>
      </w:r>
      <w:r w:rsidRPr="1BC2EC46" w:rsidR="70928805">
        <w:rPr>
          <w:b w:val="0"/>
          <w:bCs w:val="0"/>
          <w:i w:val="0"/>
          <w:iCs w:val="0"/>
        </w:rPr>
        <w:t xml:space="preserve">rocedimentos, </w:t>
      </w:r>
      <w:r w:rsidRPr="1BC2EC46" w:rsidR="22213180">
        <w:rPr>
          <w:b w:val="0"/>
          <w:bCs w:val="0"/>
          <w:i w:val="0"/>
          <w:iCs w:val="0"/>
        </w:rPr>
        <w:t>m</w:t>
      </w:r>
      <w:r w:rsidRPr="1BC2EC46" w:rsidR="70928805">
        <w:rPr>
          <w:b w:val="0"/>
          <w:bCs w:val="0"/>
          <w:i w:val="0"/>
          <w:iCs w:val="0"/>
        </w:rPr>
        <w:t>edicamentos e OPM do SUS</w:t>
      </w:r>
      <w:r w:rsidRPr="1BC2EC46" w:rsidR="2FFE019B">
        <w:rPr>
          <w:b w:val="0"/>
          <w:bCs w:val="0"/>
          <w:i w:val="0"/>
          <w:iCs w:val="0"/>
        </w:rPr>
        <w:t xml:space="preserve"> (SOA-SIGTAP</w:t>
      </w:r>
      <w:r w:rsidRPr="1BC2EC46" w:rsidR="70928805">
        <w:rPr>
          <w:b w:val="0"/>
          <w:bCs w:val="0"/>
          <w:i w:val="0"/>
          <w:iCs w:val="0"/>
        </w:rPr>
        <w:t>)</w:t>
      </w:r>
      <w:r w:rsidRPr="1BC2EC46" w:rsidR="2C658B58">
        <w:rPr>
          <w:b w:val="0"/>
          <w:bCs w:val="0"/>
          <w:i w:val="0"/>
          <w:iCs w:val="0"/>
        </w:rPr>
        <w:t>;</w:t>
      </w:r>
    </w:p>
    <w:p xmlns:wp14="http://schemas.microsoft.com/office/word/2010/wordml" w:rsidP="1BC2EC46" wp14:paraId="136348DF" wp14:textId="44CA7C21">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70928805">
        <w:rPr>
          <w:b w:val="0"/>
          <w:bCs w:val="0"/>
          <w:i w:val="0"/>
          <w:iCs w:val="0"/>
        </w:rPr>
        <w:t>e-SUS Sinan (</w:t>
      </w:r>
      <w:r w:rsidRPr="1BC2EC46" w:rsidR="56C7C34C">
        <w:rPr>
          <w:b w:val="0"/>
          <w:bCs w:val="0"/>
          <w:i w:val="0"/>
          <w:iCs w:val="0"/>
        </w:rPr>
        <w:t>s</w:t>
      </w:r>
      <w:r w:rsidRPr="1BC2EC46" w:rsidR="70928805">
        <w:rPr>
          <w:b w:val="0"/>
          <w:bCs w:val="0"/>
          <w:i w:val="0"/>
          <w:iCs w:val="0"/>
        </w:rPr>
        <w:t xml:space="preserve">istema de </w:t>
      </w:r>
      <w:r w:rsidRPr="1BC2EC46" w:rsidR="32984289">
        <w:rPr>
          <w:b w:val="0"/>
          <w:bCs w:val="0"/>
          <w:i w:val="0"/>
          <w:iCs w:val="0"/>
        </w:rPr>
        <w:t>i</w:t>
      </w:r>
      <w:r w:rsidRPr="1BC2EC46" w:rsidR="70928805">
        <w:rPr>
          <w:b w:val="0"/>
          <w:bCs w:val="0"/>
          <w:i w:val="0"/>
          <w:iCs w:val="0"/>
        </w:rPr>
        <w:t xml:space="preserve">nformação de </w:t>
      </w:r>
      <w:r w:rsidRPr="1BC2EC46" w:rsidR="0D5436EF">
        <w:rPr>
          <w:b w:val="0"/>
          <w:bCs w:val="0"/>
          <w:i w:val="0"/>
          <w:iCs w:val="0"/>
        </w:rPr>
        <w:t>a</w:t>
      </w:r>
      <w:r w:rsidRPr="1BC2EC46" w:rsidR="70928805">
        <w:rPr>
          <w:b w:val="0"/>
          <w:bCs w:val="0"/>
          <w:i w:val="0"/>
          <w:iCs w:val="0"/>
        </w:rPr>
        <w:t xml:space="preserve">gravos de </w:t>
      </w:r>
      <w:r w:rsidRPr="1BC2EC46" w:rsidR="4D50F970">
        <w:rPr>
          <w:b w:val="0"/>
          <w:bCs w:val="0"/>
          <w:i w:val="0"/>
          <w:iCs w:val="0"/>
        </w:rPr>
        <w:t>n</w:t>
      </w:r>
      <w:r w:rsidRPr="1BC2EC46" w:rsidR="70928805">
        <w:rPr>
          <w:b w:val="0"/>
          <w:bCs w:val="0"/>
          <w:i w:val="0"/>
          <w:iCs w:val="0"/>
        </w:rPr>
        <w:t>otificação)</w:t>
      </w:r>
      <w:r w:rsidRPr="1BC2EC46" w:rsidR="1F78FED5">
        <w:rPr>
          <w:b w:val="0"/>
          <w:bCs w:val="0"/>
          <w:i w:val="0"/>
          <w:iCs w:val="0"/>
        </w:rPr>
        <w:t>;</w:t>
      </w:r>
    </w:p>
    <w:p xmlns:wp14="http://schemas.microsoft.com/office/word/2010/wordml" w:rsidP="1BC2EC46" wp14:paraId="09E60236" wp14:textId="66302E42">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70928805">
        <w:rPr>
          <w:b w:val="0"/>
          <w:bCs w:val="0"/>
          <w:i w:val="0"/>
          <w:iCs w:val="0"/>
        </w:rPr>
        <w:t>e-SUS APS (</w:t>
      </w:r>
      <w:r w:rsidRPr="1BC2EC46" w:rsidR="338B70FA">
        <w:rPr>
          <w:b w:val="0"/>
          <w:bCs w:val="0"/>
          <w:i w:val="0"/>
          <w:iCs w:val="0"/>
        </w:rPr>
        <w:t>i</w:t>
      </w:r>
      <w:r w:rsidRPr="1BC2EC46" w:rsidR="70928805">
        <w:rPr>
          <w:b w:val="0"/>
          <w:bCs w:val="0"/>
          <w:i w:val="0"/>
          <w:iCs w:val="0"/>
        </w:rPr>
        <w:t xml:space="preserve">ntegração do </w:t>
      </w:r>
      <w:r w:rsidRPr="1BC2EC46" w:rsidR="08D6A834">
        <w:rPr>
          <w:b w:val="0"/>
          <w:bCs w:val="0"/>
          <w:i w:val="0"/>
          <w:iCs w:val="0"/>
        </w:rPr>
        <w:t>p</w:t>
      </w:r>
      <w:r w:rsidRPr="1BC2EC46" w:rsidR="70928805">
        <w:rPr>
          <w:b w:val="0"/>
          <w:bCs w:val="0"/>
          <w:i w:val="0"/>
          <w:iCs w:val="0"/>
        </w:rPr>
        <w:t xml:space="preserve">rontuário </w:t>
      </w:r>
      <w:r w:rsidRPr="1BC2EC46" w:rsidR="3744696F">
        <w:rPr>
          <w:b w:val="0"/>
          <w:bCs w:val="0"/>
          <w:i w:val="0"/>
          <w:iCs w:val="0"/>
        </w:rPr>
        <w:t>e</w:t>
      </w:r>
      <w:r w:rsidRPr="1BC2EC46" w:rsidR="70928805">
        <w:rPr>
          <w:b w:val="0"/>
          <w:bCs w:val="0"/>
          <w:i w:val="0"/>
          <w:iCs w:val="0"/>
        </w:rPr>
        <w:t>letrônico e-SUS APS à RNDS)</w:t>
      </w:r>
      <w:r w:rsidRPr="1BC2EC46" w:rsidR="4720E819">
        <w:rPr>
          <w:b w:val="0"/>
          <w:bCs w:val="0"/>
          <w:i w:val="0"/>
          <w:iCs w:val="0"/>
        </w:rPr>
        <w:t>;</w:t>
      </w:r>
    </w:p>
    <w:p xmlns:wp14="http://schemas.microsoft.com/office/word/2010/wordml" w:rsidP="1BC2EC46" wp14:paraId="6CEF82F4" wp14:textId="3731933E">
      <w:pPr>
        <w:pStyle w:val="ListParagraph"/>
        <w:numPr>
          <w:ilvl w:val="0"/>
          <w:numId w:val="64"/>
        </w:numPr>
        <w:suppressLineNumbers w:val="0"/>
        <w:bidi w:val="0"/>
        <w:spacing w:before="0" w:beforeAutospacing="off" w:after="160" w:afterAutospacing="off" w:line="279" w:lineRule="auto"/>
        <w:ind w:right="0"/>
        <w:jc w:val="both"/>
        <w:rPr>
          <w:b w:val="0"/>
          <w:bCs w:val="0"/>
          <w:i w:val="0"/>
          <w:iCs w:val="0"/>
          <w:sz w:val="24"/>
          <w:szCs w:val="24"/>
        </w:rPr>
      </w:pPr>
      <w:r w:rsidRPr="1BC2EC46" w:rsidR="4720E819">
        <w:rPr>
          <w:b w:val="0"/>
          <w:bCs w:val="0"/>
          <w:i w:val="0"/>
          <w:iCs w:val="0"/>
        </w:rPr>
        <w:t>i</w:t>
      </w:r>
      <w:r w:rsidRPr="1BC2EC46" w:rsidR="70928805">
        <w:rPr>
          <w:b w:val="0"/>
          <w:bCs w:val="0"/>
          <w:i w:val="0"/>
          <w:iCs w:val="0"/>
        </w:rPr>
        <w:t xml:space="preserve">ntegração de registro eletrônico de </w:t>
      </w:r>
      <w:r w:rsidRPr="1BC2EC46" w:rsidR="58F5B254">
        <w:rPr>
          <w:b w:val="0"/>
          <w:bCs w:val="0"/>
          <w:i w:val="0"/>
          <w:iCs w:val="0"/>
        </w:rPr>
        <w:t>d</w:t>
      </w:r>
      <w:r w:rsidRPr="1BC2EC46" w:rsidR="70928805">
        <w:rPr>
          <w:b w:val="0"/>
          <w:bCs w:val="0"/>
          <w:i w:val="0"/>
          <w:iCs w:val="0"/>
        </w:rPr>
        <w:t xml:space="preserve">ispensação ou </w:t>
      </w:r>
      <w:r w:rsidRPr="1BC2EC46" w:rsidR="47D0721F">
        <w:rPr>
          <w:b w:val="0"/>
          <w:bCs w:val="0"/>
          <w:i w:val="0"/>
          <w:iCs w:val="0"/>
        </w:rPr>
        <w:t>f</w:t>
      </w:r>
      <w:r w:rsidRPr="1BC2EC46" w:rsidR="70928805">
        <w:rPr>
          <w:b w:val="0"/>
          <w:bCs w:val="0"/>
          <w:i w:val="0"/>
          <w:iCs w:val="0"/>
        </w:rPr>
        <w:t xml:space="preserve">ornecimento de </w:t>
      </w:r>
      <w:r w:rsidRPr="1BC2EC46" w:rsidR="2D5A258A">
        <w:rPr>
          <w:b w:val="0"/>
          <w:bCs w:val="0"/>
          <w:i w:val="0"/>
          <w:iCs w:val="0"/>
        </w:rPr>
        <w:t>m</w:t>
      </w:r>
      <w:r w:rsidRPr="1BC2EC46" w:rsidR="70928805">
        <w:rPr>
          <w:b w:val="0"/>
          <w:bCs w:val="0"/>
          <w:i w:val="0"/>
          <w:iCs w:val="0"/>
        </w:rPr>
        <w:t>edicamentos à RNDS</w:t>
      </w:r>
      <w:r w:rsidRPr="1BC2EC46" w:rsidR="2245F650">
        <w:rPr>
          <w:b w:val="0"/>
          <w:bCs w:val="0"/>
          <w:i w:val="0"/>
          <w:iCs w:val="0"/>
        </w:rPr>
        <w:t xml:space="preserve"> (REDFM</w:t>
      </w:r>
      <w:r w:rsidRPr="1BC2EC46" w:rsidR="70928805">
        <w:rPr>
          <w:b w:val="0"/>
          <w:bCs w:val="0"/>
          <w:i w:val="0"/>
          <w:iCs w:val="0"/>
        </w:rPr>
        <w:t>)</w:t>
      </w:r>
      <w:r w:rsidRPr="1BC2EC46" w:rsidR="2871445F">
        <w:rPr>
          <w:b w:val="0"/>
          <w:bCs w:val="0"/>
          <w:i w:val="0"/>
          <w:iCs w:val="0"/>
        </w:rPr>
        <w:t>;</w:t>
      </w:r>
    </w:p>
    <w:p xmlns:wp14="http://schemas.microsoft.com/office/word/2010/wordml" w:rsidP="1BC2EC46" wp14:paraId="63130EB5" wp14:textId="0490B990">
      <w:pPr>
        <w:pStyle w:val="ListParagraph"/>
        <w:numPr>
          <w:ilvl w:val="0"/>
          <w:numId w:val="64"/>
        </w:numPr>
        <w:suppressLineNumbers w:val="0"/>
        <w:bidi w:val="0"/>
        <w:spacing w:before="0" w:beforeAutospacing="off" w:after="160" w:afterAutospacing="off" w:line="279" w:lineRule="auto"/>
        <w:ind w:right="0"/>
        <w:jc w:val="both"/>
        <w:rPr>
          <w:noProof w:val="0"/>
          <w:lang w:val="pt-BR"/>
        </w:rPr>
      </w:pPr>
      <w:r w:rsidRPr="1BC2EC46" w:rsidR="70928805">
        <w:rPr>
          <w:b w:val="0"/>
          <w:bCs w:val="0"/>
          <w:i w:val="0"/>
          <w:iCs w:val="0"/>
        </w:rPr>
        <w:t>API SISREG (</w:t>
      </w:r>
      <w:r w:rsidRPr="1BC2EC46" w:rsidR="665043B7">
        <w:rPr>
          <w:b w:val="0"/>
          <w:bCs w:val="0"/>
          <w:i w:val="0"/>
          <w:iCs w:val="0"/>
        </w:rPr>
        <w:t>i</w:t>
      </w:r>
      <w:r w:rsidRPr="1BC2EC46" w:rsidR="70928805">
        <w:rPr>
          <w:b w:val="0"/>
          <w:bCs w:val="0"/>
          <w:i w:val="0"/>
          <w:iCs w:val="0"/>
        </w:rPr>
        <w:t xml:space="preserve">ntegração de sistemas próprios e de </w:t>
      </w:r>
      <w:r w:rsidRPr="1BC2EC46" w:rsidR="4BCA1766">
        <w:rPr>
          <w:b w:val="0"/>
          <w:bCs w:val="0"/>
          <w:i w:val="0"/>
          <w:iCs w:val="0"/>
        </w:rPr>
        <w:t>t</w:t>
      </w:r>
      <w:r w:rsidRPr="1BC2EC46" w:rsidR="70928805">
        <w:rPr>
          <w:b w:val="0"/>
          <w:bCs w:val="0"/>
          <w:i w:val="0"/>
          <w:iCs w:val="0"/>
        </w:rPr>
        <w:t xml:space="preserve">erceiros com a API do </w:t>
      </w:r>
      <w:r w:rsidRPr="1BC2EC46" w:rsidR="488A2F4E">
        <w:rPr>
          <w:b w:val="0"/>
          <w:bCs w:val="0"/>
          <w:i w:val="0"/>
          <w:iCs w:val="0"/>
        </w:rPr>
        <w:t>sistema de regulação -</w:t>
      </w:r>
      <w:r w:rsidRPr="1BC2EC46" w:rsidR="401A9A32">
        <w:rPr>
          <w:b w:val="0"/>
          <w:bCs w:val="0"/>
          <w:i w:val="0"/>
          <w:iCs w:val="0"/>
        </w:rPr>
        <w:t xml:space="preserve"> </w:t>
      </w:r>
      <w:r w:rsidRPr="1BC2EC46" w:rsidR="488A2F4E">
        <w:rPr>
          <w:b w:val="0"/>
          <w:bCs w:val="0"/>
          <w:i w:val="0"/>
          <w:iCs w:val="0"/>
        </w:rPr>
        <w:t>S</w:t>
      </w:r>
      <w:r w:rsidRPr="1BC2EC46" w:rsidR="70928805">
        <w:rPr>
          <w:b w:val="0"/>
          <w:bCs w:val="0"/>
          <w:i w:val="0"/>
          <w:iCs w:val="0"/>
        </w:rPr>
        <w:t>ISREG)</w:t>
      </w:r>
      <w:r w:rsidRPr="1BC2EC46" w:rsidR="2C015832">
        <w:rPr>
          <w:b w:val="0"/>
          <w:bCs w:val="0"/>
          <w:i w:val="0"/>
          <w:iCs w:val="0"/>
        </w:rPr>
        <w:t xml:space="preserve"> </w:t>
      </w:r>
      <w:r w:rsidRPr="1BC2EC46" w:rsidR="207053A5">
        <w:rPr>
          <w:b w:val="0"/>
          <w:bCs w:val="0"/>
          <w:i w:val="0"/>
          <w:iCs w:val="0"/>
        </w:rPr>
        <w:t>(</w:t>
      </w:r>
      <w:r w:rsidRPr="1BC2EC46" w:rsidR="207053A5">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2025 portal de serviços)</w:t>
      </w:r>
      <w:r w:rsidRPr="1BC2EC46" w:rsidR="1A3F9EE8">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w:t>
      </w:r>
    </w:p>
    <w:p xmlns:wp14="http://schemas.microsoft.com/office/word/2010/wordml" w:rsidP="1BC2EC46" wp14:paraId="00553565" wp14:textId="56831EDA">
      <w:pPr>
        <w:pStyle w:val="Normal"/>
        <w:suppressLineNumbers w:val="0"/>
        <w:bidi w:val="0"/>
        <w:spacing w:before="0" w:beforeAutospacing="off" w:after="160" w:afterAutospacing="off" w:line="279" w:lineRule="auto"/>
        <w:ind w:left="0" w:right="0"/>
        <w:jc w:val="both"/>
        <w:rPr>
          <w:b w:val="0"/>
          <w:bCs w:val="0"/>
          <w:i w:val="0"/>
          <w:iCs w:val="0"/>
        </w:rPr>
      </w:pPr>
      <w:r w:rsidRPr="1BC2EC46" w:rsidR="6F2F3987">
        <w:rPr>
          <w:b w:val="0"/>
          <w:bCs w:val="0"/>
          <w:i w:val="0"/>
          <w:iCs w:val="0"/>
        </w:rPr>
        <w:t xml:space="preserve">Podem se conectar a </w:t>
      </w:r>
      <w:r w:rsidRPr="1BC2EC46" w:rsidR="70E63DE1">
        <w:rPr>
          <w:b w:val="0"/>
          <w:bCs w:val="0"/>
          <w:i w:val="0"/>
          <w:iCs w:val="0"/>
        </w:rPr>
        <w:t>esses serviços</w:t>
      </w:r>
      <w:r w:rsidRPr="1BC2EC46" w:rsidR="6F2F3987">
        <w:rPr>
          <w:b w:val="0"/>
          <w:bCs w:val="0"/>
          <w:i w:val="0"/>
          <w:iCs w:val="0"/>
        </w:rPr>
        <w:t xml:space="preserve"> os hospitais, clínicas, laboratórios e outros estabelecimentos de saúde, secretarias de saúde estaduais e municipais, além de desenvolvedores que trabalham com sistemas de saúde que necessitam integrar-se para o intercâmbio de dados</w:t>
      </w:r>
      <w:r w:rsidRPr="1BC2EC46" w:rsidR="01286F12">
        <w:rPr>
          <w:b w:val="0"/>
          <w:bCs w:val="0"/>
          <w:i w:val="0"/>
          <w:iCs w:val="0"/>
        </w:rPr>
        <w:t xml:space="preserve"> (BRASIL, 2025 FAQ). </w:t>
      </w:r>
    </w:p>
    <w:p xmlns:wp14="http://schemas.microsoft.com/office/word/2010/wordml" w:rsidP="1BC2EC46" wp14:paraId="679F4B87" wp14:textId="3DA730FB">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Para solicitar a integração, o gestor (pessoa responsável pelo estabelecimento de saúde e é quem formalmente assina o termo de compromisso com a RNDS), deve acessar o portifólio do Portal de serviços do DATASUS (</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highlight w:val="yellow"/>
          <w:lang w:val="pt-BR" w:eastAsia="en-US" w:bidi="ar-SA"/>
        </w:rPr>
        <w:t>Link)</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e selecionar o serviço que deseja integrar. Essa página contém os requisitos e orientações para o acesso, contexto, objetivos e as informações técnicas.  Para solicitar o acesso, clicar na funcionalidade “Solicitar acesso para homologação” no canto superior direito. </w:t>
      </w:r>
    </w:p>
    <w:p xmlns:wp14="http://schemas.microsoft.com/office/word/2010/wordml" w:rsidP="1BC2EC46" wp14:paraId="5BEDCD3D" wp14:textId="6740FA07">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O pedido de acesso ao ambiente de homologação tem como objetivo validar a integração, os parâmetros de entrada, saída e comportamentos negociais, o que permite a realização de testes, antes da efetiva comunicação com o ambiente de produção.</w:t>
      </w:r>
    </w:p>
    <w:p xmlns:wp14="http://schemas.microsoft.com/office/word/2010/wordml" w:rsidP="1BC2EC46" wp14:paraId="26CC0292" wp14:textId="72AA93B5">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Para solicitar o acesso ao ambiente de homologação é necessário que o gestor obtenha o certificado digital, caso não possua, e criar uma conta gov.br, caso não possua uma. </w:t>
      </w:r>
    </w:p>
    <w:p xmlns:wp14="http://schemas.microsoft.com/office/word/2010/wordml" w:rsidP="1BC2EC46" wp14:paraId="00655BA4" wp14:textId="26F6E01E">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Feito o pedido de acesso ao ambiente de homologação é necessário que o gestor acompanhe o status da solicitação, ao logar no Portal de Serviços, por meio do menu Solicitações.</w:t>
      </w:r>
    </w:p>
    <w:p xmlns:wp14="http://schemas.microsoft.com/office/word/2010/wordml" w:rsidP="1BC2EC46" wp14:paraId="5C7EA237" wp14:textId="44F3796E">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Com a solicitação do ambiente de homologação concedida e com a credencial de homologação, é necessário realizar os testes da implementação local. Nesta etapa, o integrador (desenvolvedor de sof</w:t>
      </w:r>
      <w:r w:rsidRPr="1BC2EC46" w:rsidR="18007FFD">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tware) </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deve desenvolver a solução tecnológica, chamada de conector, para a integração com a RNDS. O integrador deve verificar a conformidade do conector </w:t>
      </w:r>
      <w:r w:rsidRPr="1BC2EC46" w:rsidR="49A6B304">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w:t>
      </w:r>
      <w:r w:rsidRPr="1BC2EC46" w:rsidR="49A6B304">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nome dado à solução tecnológica que acessa a RNDS</w:t>
      </w:r>
      <w:r w:rsidRPr="1BC2EC46" w:rsidR="49A6B304">
        <w:rPr>
          <w:rFonts w:ascii="Segoe UI" w:hAnsi="Segoe UI" w:eastAsia="Segoe UI" w:cs="Segoe UI"/>
          <w:noProof w:val="0"/>
          <w:color w:val="1C1E21"/>
          <w:sz w:val="22"/>
          <w:szCs w:val="22"/>
          <w:lang w:val="pt-BR"/>
        </w:rPr>
        <w:t xml:space="preserve">) </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com o contrato estabelecido para a integração com a RNDS e produzir as evidências de testes necessárias para homologar o conector desenvolvido. As evidências podem ser demonstradas gerando um arquivo de PDF. Esse documento é obrigatório e deve ser submetido ao requisitar o acesso ao ambiente de produção. Cumprida esta etapa, a solicitação de acesso ao ambiente de produção poderá ser realizada pelo gestor no Portal de Serviços.</w:t>
      </w:r>
    </w:p>
    <w:p xmlns:wp14="http://schemas.microsoft.com/office/word/2010/wordml" w:rsidP="1BC2EC46" wp14:paraId="50EBDFC8" wp14:textId="2BD5B5C6">
      <w:pPr>
        <w:bidi w:val="0"/>
        <w:spacing w:before="0" w:beforeAutospacing="off" w:after="160" w:afterAutospacing="off" w:line="257" w:lineRule="auto"/>
        <w:jc w:val="both"/>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O ambiente de produção é o ambiente estável e real que provê os serviços (w</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 xml:space="preserve">eb </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services</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a serem consumidos</w:t>
      </w:r>
      <w:r w:rsidRPr="1BC2EC46" w:rsidR="6390B52C">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e enviados</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w:t>
      </w:r>
      <w:r w:rsidRPr="1BC2EC46" w:rsidR="0C3B1BFA">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r w:rsidRPr="1BC2EC46" w:rsidR="7843CEEF">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Nesse contexto, </w:t>
      </w:r>
      <w:r w:rsidRPr="1BC2EC46" w:rsidR="0C3B1BFA">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o estabelecimento está autorizado a contribuir</w:t>
      </w:r>
      <w:r w:rsidRPr="1BC2EC46" w:rsidR="18C9BAE9">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r w:rsidRPr="1BC2EC46" w:rsidR="0C3B1BFA">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com informações em saúde no âmbito do território nacional</w:t>
      </w:r>
      <w:r w:rsidRPr="1BC2EC46" w:rsidR="490FC029">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r w:rsidRPr="1BC2EC46" w:rsidR="490FC029">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UFG, 2022 integração RNDS</w:t>
      </w:r>
      <w:r w:rsidRPr="1BC2EC46" w:rsidR="490FC029">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w:t>
      </w:r>
      <w:r w:rsidRPr="1BC2EC46" w:rsidR="0C3B1BFA">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w:t>
      </w:r>
    </w:p>
    <w:p xmlns:wp14="http://schemas.microsoft.com/office/word/2010/wordml" w:rsidP="1BC2EC46" wp14:paraId="45E69BB6" wp14:textId="60825FE9">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O status do pedido poderá ser consultado no menu “Gerenciar Credenciais” na aba “Em análise para produção”, quando estiver logado no Portal de Serviços. Após a aprovação do Ministério da Saúde, o integrador obterá a credencial de acesso ao ambiente de produção. Em seguida, deverá colocar em produção o software que realiza a integração entre o estabelecimento de saúde e a RNDS.</w:t>
      </w:r>
      <w:commentRangeStart w:id="411713966"/>
      <w:commentRangeEnd w:id="411713966"/>
      <w:r>
        <w:rPr>
          <w:rStyle w:val="CommentReference"/>
        </w:rPr>
        <w:commentReference w:id="411713966"/>
      </w:r>
    </w:p>
    <w:p xmlns:wp14="http://schemas.microsoft.com/office/word/2010/wordml" w:rsidP="1BC2EC46" wp14:paraId="2A0F2C7E" wp14:textId="1EFB42BC">
      <w:pPr>
        <w:bidi w:val="0"/>
        <w:spacing w:before="0" w:beforeAutospacing="off" w:after="160" w:afterAutospacing="off" w:line="257" w:lineRule="auto"/>
        <w:jc w:val="both"/>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pPr>
      <w:r w:rsidRPr="1BC2EC46" w:rsidR="338AEDC1">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Esse fluxo pode ser representado pelo Diagrama abaixo</w:t>
      </w:r>
      <w:r w:rsidRPr="1BC2EC46" w:rsidR="75D15BD1">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w:t>
      </w:r>
    </w:p>
    <w:p xmlns:wp14="http://schemas.microsoft.com/office/word/2010/wordml" w:rsidP="1BC2EC46" wp14:paraId="5017AE5E" wp14:textId="0B5C410E">
      <w:pPr>
        <w:bidi w:val="0"/>
        <w:spacing w:before="0" w:beforeAutospacing="off" w:after="160" w:afterAutospacing="off" w:line="257" w:lineRule="auto"/>
        <w:jc w:val="both"/>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pPr>
      <w:r w:rsidRPr="1BC2EC46" w:rsidR="75D15BD1">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Diagrama X</w:t>
      </w:r>
    </w:p>
    <w:p xmlns:wp14="http://schemas.microsoft.com/office/word/2010/wordml" w:rsidP="1BC2EC46" wp14:paraId="561EFC20" wp14:textId="396717DF">
      <w:pPr>
        <w:bidi w:val="0"/>
        <w:spacing w:before="0" w:beforeAutospacing="off" w:after="160" w:afterAutospacing="off" w:line="257" w:lineRule="auto"/>
        <w:jc w:val="both"/>
      </w:pPr>
      <w:commentRangeStart w:id="763171121"/>
      <w:r w:rsidR="75D15BD1">
        <w:drawing>
          <wp:inline xmlns:wp14="http://schemas.microsoft.com/office/word/2010/wordprocessingDrawing" wp14:editId="02CDB439" wp14:anchorId="0897DDD7">
            <wp:extent cx="4648850" cy="5591954"/>
            <wp:effectExtent l="0" t="0" r="0" b="0"/>
            <wp:docPr id="845240558" name="" title=""/>
            <wp:cNvGraphicFramePr>
              <a:graphicFrameLocks noChangeAspect="1"/>
            </wp:cNvGraphicFramePr>
            <a:graphic>
              <a:graphicData uri="http://schemas.openxmlformats.org/drawingml/2006/picture">
                <pic:pic>
                  <pic:nvPicPr>
                    <pic:cNvPr id="0" name=""/>
                    <pic:cNvPicPr/>
                  </pic:nvPicPr>
                  <pic:blipFill>
                    <a:blip r:embed="Re5cbc087e73649d5">
                      <a:extLst>
                        <a:ext xmlns:a="http://schemas.openxmlformats.org/drawingml/2006/main" uri="{28A0092B-C50C-407E-A947-70E740481C1C}">
                          <a14:useLocalDpi val="0"/>
                        </a:ext>
                      </a:extLst>
                    </a:blip>
                    <a:stretch>
                      <a:fillRect/>
                    </a:stretch>
                  </pic:blipFill>
                  <pic:spPr>
                    <a:xfrm>
                      <a:off x="0" y="0"/>
                      <a:ext cx="4648850" cy="5591954"/>
                    </a:xfrm>
                    <a:prstGeom prst="rect">
                      <a:avLst/>
                    </a:prstGeom>
                  </pic:spPr>
                </pic:pic>
              </a:graphicData>
            </a:graphic>
          </wp:inline>
        </w:drawing>
      </w:r>
      <w:commentRangeEnd w:id="763171121"/>
      <w:r>
        <w:rPr>
          <w:rStyle w:val="CommentReference"/>
        </w:rPr>
        <w:commentReference w:id="763171121"/>
      </w:r>
    </w:p>
    <w:p xmlns:wp14="http://schemas.microsoft.com/office/word/2010/wordml" w:rsidP="1BC2EC46" wp14:paraId="2C6CE9E2" wp14:textId="08206F05">
      <w:pPr>
        <w:bidi w:val="0"/>
        <w:spacing w:before="0" w:beforeAutospacing="off" w:after="160" w:afterAutospacing="off" w:line="257" w:lineRule="auto"/>
        <w:jc w:val="both"/>
      </w:pPr>
      <w:r w:rsidR="75D15BD1">
        <w:rPr/>
        <w:t>Fonte: Guia RNDS</w:t>
      </w:r>
    </w:p>
    <w:p xmlns:wp14="http://schemas.microsoft.com/office/word/2010/wordml" w:rsidP="1BC2EC46" wp14:paraId="3297E2CD" wp14:textId="21CEA4ED">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p>
    <w:p xmlns:wp14="http://schemas.microsoft.com/office/word/2010/wordml" w:rsidP="1BC2EC46" wp14:paraId="0EEFD37B" wp14:textId="6AE97726">
      <w:pPr>
        <w:bidi w:val="0"/>
        <w:spacing w:before="0" w:beforeAutospacing="off" w:after="160" w:afterAutospacing="off" w:line="257" w:lineRule="auto"/>
        <w:jc w:val="both"/>
      </w:pPr>
      <w:r w:rsidR="6ED13B66">
        <w:drawing>
          <wp:inline xmlns:wp14="http://schemas.microsoft.com/office/word/2010/wordprocessingDrawing" wp14:editId="0018603F" wp14:anchorId="7C0DCB15">
            <wp:extent cx="5724524" cy="819150"/>
            <wp:effectExtent l="0" t="0" r="0" b="0"/>
            <wp:docPr id="252616508" name="" title=""/>
            <wp:cNvGraphicFramePr>
              <a:graphicFrameLocks noChangeAspect="1"/>
            </wp:cNvGraphicFramePr>
            <a:graphic>
              <a:graphicData uri="http://schemas.openxmlformats.org/drawingml/2006/picture">
                <pic:pic>
                  <pic:nvPicPr>
                    <pic:cNvPr id="0" name=""/>
                    <pic:cNvPicPr/>
                  </pic:nvPicPr>
                  <pic:blipFill>
                    <a:blip r:embed="R8ed9f45e89c64cf9">
                      <a:extLst>
                        <a:ext xmlns:a="http://schemas.openxmlformats.org/drawingml/2006/main" uri="{28A0092B-C50C-407E-A947-70E740481C1C}">
                          <a14:useLocalDpi val="0"/>
                        </a:ext>
                      </a:extLst>
                    </a:blip>
                    <a:stretch>
                      <a:fillRect/>
                    </a:stretch>
                  </pic:blipFill>
                  <pic:spPr>
                    <a:xfrm>
                      <a:off x="0" y="0"/>
                      <a:ext cx="5724524" cy="819150"/>
                    </a:xfrm>
                    <a:prstGeom prst="rect">
                      <a:avLst/>
                    </a:prstGeom>
                  </pic:spPr>
                </pic:pic>
              </a:graphicData>
            </a:graphic>
          </wp:inline>
        </w:drawing>
      </w:r>
      <w:r w:rsidR="1D1AF8CF">
        <w:drawing>
          <wp:inline xmlns:wp14="http://schemas.microsoft.com/office/word/2010/wordprocessingDrawing" wp14:editId="0EA2F552" wp14:anchorId="5F894C88">
            <wp:extent cx="5724524" cy="1143000"/>
            <wp:effectExtent l="0" t="0" r="0" b="0"/>
            <wp:docPr id="1148766452" name="" title=""/>
            <wp:cNvGraphicFramePr>
              <a:graphicFrameLocks noChangeAspect="1"/>
            </wp:cNvGraphicFramePr>
            <a:graphic>
              <a:graphicData uri="http://schemas.openxmlformats.org/drawingml/2006/picture">
                <pic:pic>
                  <pic:nvPicPr>
                    <pic:cNvPr id="0" name=""/>
                    <pic:cNvPicPr/>
                  </pic:nvPicPr>
                  <pic:blipFill>
                    <a:blip r:embed="R66fec1e5875644f0">
                      <a:extLst>
                        <a:ext xmlns:a="http://schemas.openxmlformats.org/drawingml/2006/main" uri="{28A0092B-C50C-407E-A947-70E740481C1C}">
                          <a14:useLocalDpi val="0"/>
                        </a:ext>
                      </a:extLst>
                    </a:blip>
                    <a:stretch>
                      <a:fillRect/>
                    </a:stretch>
                  </pic:blipFill>
                  <pic:spPr>
                    <a:xfrm>
                      <a:off x="0" y="0"/>
                      <a:ext cx="5724524" cy="1143000"/>
                    </a:xfrm>
                    <a:prstGeom prst="rect">
                      <a:avLst/>
                    </a:prstGeom>
                  </pic:spPr>
                </pic:pic>
              </a:graphicData>
            </a:graphic>
          </wp:inline>
        </w:drawing>
      </w:r>
    </w:p>
    <w:p xmlns:wp14="http://schemas.microsoft.com/office/word/2010/wordml" w:rsidP="1BC2EC46" wp14:paraId="6C22E5A9" wp14:textId="1B4B258F">
      <w:pPr>
        <w:bidi w:val="0"/>
        <w:spacing w:before="0" w:beforeAutospacing="off" w:after="160" w:afterAutospacing="off" w:line="257" w:lineRule="auto"/>
        <w:jc w:val="both"/>
        <w:rPr>
          <w:b w:val="0"/>
          <w:bCs w:val="0"/>
          <w:i w:val="0"/>
          <w:iCs w:val="0"/>
          <w:noProof w:val="0"/>
          <w:lang w:val="pt-BR"/>
        </w:rPr>
      </w:pPr>
      <w:r w:rsidRPr="1BC2EC46" w:rsidR="6ED13B6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O</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Ministério da Saúde disponibiliza as atualizações técnicas (</w:t>
      </w:r>
      <w:hyperlink r:id="Rc50b9a60582e4c2a">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https://www.gov.br/saude/pt-br/composicao/seidigi/rnds/atualizacoes-tecnicas</w:t>
        </w:r>
      </w:hyperlink>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e o Guia da RNDS (</w:t>
      </w:r>
      <w:hyperlink r:id="R5f9544c27c224649">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https://rnds-guia.saude.gov.br/docs/introducao</w:t>
        </w:r>
      </w:hyperlink>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w:t>
      </w:r>
    </w:p>
    <w:p xmlns:wp14="http://schemas.microsoft.com/office/word/2010/wordml" w:rsidP="1BC2EC46" wp14:paraId="14ECE80E" wp14:textId="6213850A">
      <w:pPr>
        <w:bidi w:val="0"/>
        <w:spacing w:before="0" w:beforeAutospacing="off" w:after="160" w:afterAutospacing="off" w:line="257" w:lineRule="auto"/>
        <w:jc w:val="both"/>
        <w:rPr>
          <w:b w:val="0"/>
          <w:bCs w:val="0"/>
          <w:i w:val="0"/>
          <w:iCs w:val="0"/>
          <w:noProof w:val="0"/>
          <w:lang w:val="pt-BR"/>
        </w:rPr>
      </w:pP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A integração com a RNDS utiliza o padrão FHIR (F</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 xml:space="preserve">ast Healthcare </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Interoperability</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 xml:space="preserve"> </w:t>
      </w:r>
      <w:r w:rsidRPr="1BC2EC46" w:rsidR="44556E86">
        <w:rPr>
          <w:rFonts w:ascii="Aptos" w:hAnsi="Aptos" w:eastAsia="Aptos" w:cs="" w:asciiTheme="minorAscii" w:hAnsiTheme="minorAscii" w:eastAsiaTheme="minorAscii" w:cstheme="minorBidi"/>
          <w:b w:val="0"/>
          <w:bCs w:val="0"/>
          <w:i w:val="1"/>
          <w:iCs w:val="1"/>
          <w:noProof w:val="0"/>
          <w:color w:val="auto"/>
          <w:sz w:val="24"/>
          <w:szCs w:val="24"/>
          <w:lang w:val="pt-BR" w:eastAsia="en-US" w:bidi="ar-SA"/>
        </w:rPr>
        <w:t>Resources</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Isso significa "independência do estabelecimento de saúde" em relação à tecnologia e ao seu ecossistema. Ou seja, a RNDS não impõe, não restringe e nem orienta decisões do estabelecimento de saúde. A interoperabilidade da RNDS é feita por meio de requisições https, que obedecem ao padrão FHIR e à adaptação definida pela RNDS, e partem do estabelecimento de saúde para atingir o ambiente de produção da RNDS, seja para enviar ou requisitar informação em saúde (Figura X)</w:t>
      </w:r>
      <w:r w:rsidRPr="1BC2EC46" w:rsidR="316B0440">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 xml:space="preserve"> (Guia RNDS)</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w:t>
      </w:r>
    </w:p>
    <w:p xmlns:wp14="http://schemas.microsoft.com/office/word/2010/wordml" w:rsidP="1BC2EC46" wp14:paraId="2E692DB1" wp14:textId="4778928D">
      <w:pPr>
        <w:bidi w:val="0"/>
        <w:spacing w:before="0" w:beforeAutospacing="off" w:after="160" w:afterAutospacing="off" w:line="257" w:lineRule="auto"/>
        <w:jc w:val="both"/>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pPr>
      <w:r w:rsidRPr="1BC2EC46" w:rsidR="44556E86">
        <w:rPr>
          <w:rFonts w:ascii="Calibri" w:hAnsi="Calibri" w:eastAsia="Calibri" w:cs="Calibri"/>
          <w:noProof w:val="0"/>
          <w:sz w:val="22"/>
          <w:szCs w:val="22"/>
          <w:lang w:val="pt-BR"/>
        </w:rPr>
        <w:t xml:space="preserve"> </w:t>
      </w:r>
      <w:r w:rsidRPr="1BC2EC46" w:rsidR="44556E86">
        <w:rPr>
          <w:rFonts w:ascii="Aptos" w:hAnsi="Aptos" w:eastAsia="Aptos" w:cs="" w:asciiTheme="minorAscii" w:hAnsiTheme="minorAscii" w:eastAsiaTheme="minorAscii" w:cstheme="minorBidi"/>
          <w:b w:val="0"/>
          <w:bCs w:val="0"/>
          <w:i w:val="0"/>
          <w:iCs w:val="0"/>
          <w:noProof w:val="0"/>
          <w:color w:val="auto"/>
          <w:sz w:val="24"/>
          <w:szCs w:val="24"/>
          <w:lang w:val="pt-BR" w:eastAsia="en-US" w:bidi="ar-SA"/>
        </w:rPr>
        <w:t>Figura X. Integração com a RNDS usando o padrão FHIR</w:t>
      </w:r>
    </w:p>
    <w:p xmlns:wp14="http://schemas.microsoft.com/office/word/2010/wordml" w:rsidP="1BC2EC46" wp14:paraId="4B8B16B5" wp14:textId="61B589B6">
      <w:pPr>
        <w:bidi w:val="0"/>
        <w:spacing w:before="0" w:beforeAutospacing="off" w:after="160" w:afterAutospacing="off" w:line="257" w:lineRule="auto"/>
        <w:jc w:val="both"/>
      </w:pPr>
      <w:r w:rsidR="01894038">
        <w:drawing>
          <wp:inline xmlns:wp14="http://schemas.microsoft.com/office/word/2010/wordprocessingDrawing" wp14:editId="3CF3EE7B" wp14:anchorId="640C2993">
            <wp:extent cx="3688400" cy="2249619"/>
            <wp:effectExtent l="0" t="0" r="0" b="0"/>
            <wp:docPr id="68007365" name="" title=""/>
            <wp:cNvGraphicFramePr>
              <a:graphicFrameLocks noChangeAspect="1"/>
            </wp:cNvGraphicFramePr>
            <a:graphic>
              <a:graphicData uri="http://schemas.openxmlformats.org/drawingml/2006/picture">
                <pic:pic>
                  <pic:nvPicPr>
                    <pic:cNvPr id="0" name=""/>
                    <pic:cNvPicPr/>
                  </pic:nvPicPr>
                  <pic:blipFill>
                    <a:blip r:embed="Rcd26108ba73746d0">
                      <a:extLst>
                        <a:ext xmlns:a="http://schemas.openxmlformats.org/drawingml/2006/main" uri="{28A0092B-C50C-407E-A947-70E740481C1C}">
                          <a14:useLocalDpi val="0"/>
                        </a:ext>
                      </a:extLst>
                    </a:blip>
                    <a:stretch>
                      <a:fillRect/>
                    </a:stretch>
                  </pic:blipFill>
                  <pic:spPr>
                    <a:xfrm>
                      <a:off x="0" y="0"/>
                      <a:ext cx="3688400" cy="2249619"/>
                    </a:xfrm>
                    <a:prstGeom prst="rect">
                      <a:avLst/>
                    </a:prstGeom>
                  </pic:spPr>
                </pic:pic>
              </a:graphicData>
            </a:graphic>
          </wp:inline>
        </w:drawing>
      </w:r>
    </w:p>
    <w:p xmlns:wp14="http://schemas.microsoft.com/office/word/2010/wordml" w:rsidP="1BC2EC46" wp14:paraId="55668B99" wp14:textId="5BBB18D1">
      <w:pPr>
        <w:bidi w:val="0"/>
        <w:spacing w:before="0" w:beforeAutospacing="off" w:after="160" w:afterAutospacing="off" w:line="257" w:lineRule="auto"/>
        <w:jc w:val="both"/>
      </w:pPr>
      <w:r w:rsidR="7B7ADCB5">
        <w:rPr/>
        <w:t>Fonte: Guia RNDS</w:t>
      </w:r>
    </w:p>
    <w:p xmlns:wp14="http://schemas.microsoft.com/office/word/2010/wordml" w:rsidP="1BC2EC46" wp14:paraId="563BC66A" wp14:textId="2CCD9C07">
      <w:pPr>
        <w:bidi w:val="0"/>
        <w:spacing w:before="0" w:beforeAutospacing="off" w:after="160" w:afterAutospacing="off" w:line="257" w:lineRule="auto"/>
        <w:jc w:val="both"/>
      </w:pPr>
    </w:p>
    <w:p xmlns:wp14="http://schemas.microsoft.com/office/word/2010/wordml" w:rsidP="1BC2EC46" wp14:paraId="361240EE" wp14:textId="7132B486">
      <w:pPr>
        <w:bidi w:val="0"/>
        <w:spacing w:before="0" w:beforeAutospacing="off" w:after="160" w:afterAutospacing="off" w:line="257" w:lineRule="auto"/>
        <w:jc w:val="both"/>
      </w:pPr>
    </w:p>
    <w:p xmlns:wp14="http://schemas.microsoft.com/office/word/2010/wordml" w:rsidP="1BC2EC46" wp14:paraId="067BBB37" wp14:textId="254A4F7D">
      <w:pPr>
        <w:bidi w:val="0"/>
        <w:spacing w:before="0" w:beforeAutospacing="off" w:after="160" w:afterAutospacing="off" w:line="257" w:lineRule="auto"/>
        <w:jc w:val="both"/>
        <w:rPr>
          <w:rFonts w:ascii="Aptos" w:hAnsi="Aptos" w:eastAsia="Aptos" w:cs="Aptos"/>
          <w:noProof w:val="0"/>
          <w:sz w:val="24"/>
          <w:szCs w:val="24"/>
          <w:lang w:val="pt-BR"/>
        </w:rPr>
      </w:pPr>
      <w:r w:rsidR="04FDF9A2">
        <w:drawing>
          <wp:inline xmlns:wp14="http://schemas.microsoft.com/office/word/2010/wordprocessingDrawing" wp14:editId="291258D0" wp14:anchorId="428D49D5">
            <wp:extent cx="5724524" cy="2486025"/>
            <wp:effectExtent l="0" t="0" r="0" b="0"/>
            <wp:docPr id="993537802" name="" title=""/>
            <wp:cNvGraphicFramePr>
              <a:graphicFrameLocks noChangeAspect="1"/>
            </wp:cNvGraphicFramePr>
            <a:graphic>
              <a:graphicData uri="http://schemas.openxmlformats.org/drawingml/2006/picture">
                <pic:pic>
                  <pic:nvPicPr>
                    <pic:cNvPr id="0" name=""/>
                    <pic:cNvPicPr/>
                  </pic:nvPicPr>
                  <pic:blipFill>
                    <a:blip r:embed="R8e59be855f334314">
                      <a:extLst>
                        <a:ext xmlns:a="http://schemas.openxmlformats.org/drawingml/2006/main" uri="{28A0092B-C50C-407E-A947-70E740481C1C}">
                          <a14:useLocalDpi val="0"/>
                        </a:ext>
                      </a:extLst>
                    </a:blip>
                    <a:stretch>
                      <a:fillRect/>
                    </a:stretch>
                  </pic:blipFill>
                  <pic:spPr>
                    <a:xfrm>
                      <a:off x="0" y="0"/>
                      <a:ext cx="5724524" cy="2486025"/>
                    </a:xfrm>
                    <a:prstGeom prst="rect">
                      <a:avLst/>
                    </a:prstGeom>
                  </pic:spPr>
                </pic:pic>
              </a:graphicData>
            </a:graphic>
          </wp:inline>
        </w:drawing>
      </w:r>
      <w:r w:rsidR="04FDF9A2">
        <w:rPr/>
        <w:t xml:space="preserve">Fonte: </w:t>
      </w:r>
      <w:r w:rsidRPr="1BC2EC46" w:rsidR="04FDF9A2">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UFG, 2022 integração RNDS</w:t>
      </w:r>
    </w:p>
    <w:p xmlns:wp14="http://schemas.microsoft.com/office/word/2010/wordml" w:rsidP="1BC2EC46" wp14:paraId="024A75FB" wp14:textId="4B14DBFC">
      <w:pPr>
        <w:bidi w:val="0"/>
        <w:spacing w:before="0" w:beforeAutospacing="off" w:after="160" w:afterAutospacing="off" w:line="257" w:lineRule="auto"/>
        <w:jc w:val="both"/>
      </w:pPr>
    </w:p>
    <w:p xmlns:wp14="http://schemas.microsoft.com/office/word/2010/wordml" w:rsidP="1BC2EC46" wp14:paraId="67E7F7D0" wp14:textId="0BDC4CB2">
      <w:pPr>
        <w:bidi w:val="0"/>
        <w:spacing w:before="0" w:beforeAutospacing="off" w:after="160" w:afterAutospacing="off" w:line="257" w:lineRule="auto"/>
        <w:jc w:val="both"/>
      </w:pPr>
    </w:p>
    <w:p xmlns:wp14="http://schemas.microsoft.com/office/word/2010/wordml" w:rsidP="1BC2EC46" wp14:paraId="555174D6" wp14:textId="218CC04A">
      <w:pPr>
        <w:bidi w:val="0"/>
        <w:spacing w:before="0" w:beforeAutospacing="off" w:after="160" w:afterAutospacing="off" w:line="257" w:lineRule="auto"/>
        <w:jc w:val="both"/>
      </w:pPr>
      <w:r w:rsidR="1B346552">
        <w:rPr/>
        <w:t xml:space="preserve">O desafio de mudar a forma como os dados e as informações de saúde são compartilhadas faz parte </w:t>
      </w:r>
      <w:r w:rsidR="1B346552">
        <w:rPr/>
        <w:t>da evolução dos sistemas de saúde no mundo. É necessário</w:t>
      </w:r>
      <w:r w:rsidR="595318FF">
        <w:rPr/>
        <w:t xml:space="preserve"> colaborar com a </w:t>
      </w:r>
      <w:r w:rsidR="1B346552">
        <w:rPr/>
        <w:t>evolução, considerando as diversas realidades d</w:t>
      </w:r>
      <w:r w:rsidR="0E7AB950">
        <w:rPr/>
        <w:t>as diferentes</w:t>
      </w:r>
      <w:r w:rsidR="1B346552">
        <w:rPr/>
        <w:t xml:space="preserve"> </w:t>
      </w:r>
      <w:r w:rsidR="60575DFE">
        <w:rPr/>
        <w:t>r</w:t>
      </w:r>
      <w:r w:rsidR="1B346552">
        <w:rPr/>
        <w:t xml:space="preserve">egiões </w:t>
      </w:r>
      <w:r w:rsidR="75A1156F">
        <w:rPr/>
        <w:t>e</w:t>
      </w:r>
      <w:r w:rsidR="1B346552">
        <w:rPr/>
        <w:t xml:space="preserve"> garanti</w:t>
      </w:r>
      <w:r w:rsidR="3EC16ABE">
        <w:rPr/>
        <w:t>r</w:t>
      </w:r>
      <w:r w:rsidR="1B346552">
        <w:rPr/>
        <w:t xml:space="preserve"> que os</w:t>
      </w:r>
      <w:r w:rsidR="01D3E6AD">
        <w:rPr/>
        <w:t xml:space="preserve"> </w:t>
      </w:r>
      <w:r w:rsidR="1B346552">
        <w:rPr/>
        <w:t>dados sejam de qualidade, fidedignos, seguros e confidenciais</w:t>
      </w:r>
      <w:r w:rsidR="537255B5">
        <w:rPr/>
        <w:t xml:space="preserve"> (UFG, o que precisamos saber).</w:t>
      </w:r>
    </w:p>
    <w:p xmlns:wp14="http://schemas.microsoft.com/office/word/2010/wordml" w:rsidP="1BC2EC46" wp14:paraId="63F0FF43" wp14:textId="68B086CD">
      <w:pPr>
        <w:pStyle w:val="Normal"/>
        <w:bidi w:val="0"/>
        <w:spacing w:before="0" w:beforeAutospacing="off" w:after="160" w:afterAutospacing="off" w:line="257" w:lineRule="auto"/>
        <w:jc w:val="both"/>
      </w:pPr>
    </w:p>
    <w:p xmlns:wp14="http://schemas.microsoft.com/office/word/2010/wordml" w:rsidP="1BC2EC46" wp14:paraId="7384ECF3" wp14:textId="6CA4175F">
      <w:pPr>
        <w:pStyle w:val="Normal"/>
        <w:jc w:val="left"/>
        <w:rPr>
          <w:b w:val="1"/>
          <w:bCs w:val="1"/>
        </w:rPr>
      </w:pPr>
      <w:r w:rsidRPr="1BC2EC46" w:rsidR="5CC37029">
        <w:rPr>
          <w:b w:val="1"/>
          <w:bCs w:val="1"/>
        </w:rPr>
        <w:t>5.3</w:t>
      </w:r>
      <w:r w:rsidRPr="1BC2EC46" w:rsidR="6C637C55">
        <w:rPr>
          <w:b w:val="1"/>
          <w:bCs w:val="1"/>
        </w:rPr>
        <w:t xml:space="preserve"> </w:t>
      </w:r>
      <w:r w:rsidRPr="1BC2EC46" w:rsidR="55160F8E">
        <w:rPr>
          <w:b w:val="1"/>
          <w:bCs w:val="1"/>
        </w:rPr>
        <w:t>Integrar X Interoperar</w:t>
      </w:r>
      <w:r w:rsidR="55160F8E">
        <w:drawing>
          <wp:inline xmlns:wp14="http://schemas.microsoft.com/office/word/2010/wordprocessingDrawing" wp14:editId="4A84B077" wp14:anchorId="74E702EB">
            <wp:extent cx="5715000" cy="2827362"/>
            <wp:effectExtent l="0" t="0" r="0" b="0"/>
            <wp:docPr id="1031507831" name="" descr="Imagem" title=""/>
            <wp:cNvGraphicFramePr>
              <a:graphicFrameLocks noChangeAspect="1"/>
            </wp:cNvGraphicFramePr>
            <a:graphic>
              <a:graphicData uri="http://schemas.openxmlformats.org/drawingml/2006/picture">
                <pic:pic>
                  <pic:nvPicPr>
                    <pic:cNvPr id="0" name=""/>
                    <pic:cNvPicPr/>
                  </pic:nvPicPr>
                  <pic:blipFill>
                    <a:blip r:embed="R0122b7b1e61d480e">
                      <a:extLst xmlns:a="http://schemas.openxmlformats.org/drawingml/2006/main">
                        <a:ext xmlns:a="http://schemas.openxmlformats.org/drawingml/2006/main" uri="{28A0092B-C50C-407E-A947-70E740481C1C}">
                          <a14:useLocalDpi xmlns:a14="http://schemas.microsoft.com/office/drawing/2010/main" val="0"/>
                        </a:ext>
                      </a:extLst>
                    </a:blip>
                    <a:srcRect l="0" t="0" r="0" b="11656"/>
                    <a:stretch>
                      <a:fillRect/>
                    </a:stretch>
                  </pic:blipFill>
                  <pic:spPr>
                    <a:xfrm rot="0" flipH="0" flipV="0">
                      <a:off x="0" y="0"/>
                      <a:ext cx="5715000" cy="2827362"/>
                    </a:xfrm>
                    <a:prstGeom prst="rect">
                      <a:avLst/>
                    </a:prstGeom>
                  </pic:spPr>
                </pic:pic>
              </a:graphicData>
            </a:graphic>
          </wp:inline>
        </w:drawing>
      </w:r>
      <w:r>
        <w:br/>
      </w:r>
      <w:r w:rsidR="55160F8E">
        <w:rPr/>
        <w:t>Fonte: Ministério da Saúde</w:t>
      </w:r>
    </w:p>
    <w:p xmlns:wp14="http://schemas.microsoft.com/office/word/2010/wordml" w:rsidP="6ADD42E9" wp14:paraId="43FFC669" wp14:textId="2F12AF7A">
      <w:pPr>
        <w:pStyle w:val="Normal"/>
        <w:jc w:val="both"/>
        <w:rPr>
          <w:sz w:val="24"/>
          <w:szCs w:val="24"/>
        </w:rPr>
      </w:pPr>
      <w:r w:rsidRPr="556462DB" w:rsidR="0FB5C42E">
        <w:rPr>
          <w:sz w:val="24"/>
          <w:szCs w:val="24"/>
        </w:rPr>
        <w:t xml:space="preserve">Os conceitos de interoperabilidade e integração são muitas vezes utilizados como sinônimos, no entanto, possuem conceitos </w:t>
      </w:r>
      <w:r w:rsidRPr="556462DB" w:rsidR="0FB5C42E">
        <w:rPr>
          <w:sz w:val="24"/>
          <w:szCs w:val="24"/>
        </w:rPr>
        <w:t>distintos, embora complementares.</w:t>
      </w:r>
    </w:p>
    <w:p xmlns:wp14="http://schemas.microsoft.com/office/word/2010/wordml" w:rsidP="556462DB" wp14:paraId="27DCF26E" wp14:textId="1AB29360">
      <w:pPr>
        <w:pStyle w:val="Normal"/>
        <w:ind w:left="0"/>
        <w:jc w:val="both"/>
      </w:pPr>
      <w:commentRangeStart w:id="1131695068"/>
      <w:commentRangeStart w:id="1481854291"/>
      <w:r w:rsidR="22A285CF">
        <w:rPr/>
        <w:t xml:space="preserve">A </w:t>
      </w:r>
      <w:r w:rsidR="48C119EF">
        <w:rPr/>
        <w:t>integração é a conexão</w:t>
      </w:r>
      <w:r w:rsidR="48C119EF">
        <w:rPr/>
        <w:t xml:space="preserve"> entre dois </w:t>
      </w:r>
      <w:r w:rsidR="37DCC955">
        <w:rPr/>
        <w:t xml:space="preserve">ou mais </w:t>
      </w:r>
      <w:r w:rsidR="48C119EF">
        <w:rPr/>
        <w:t>sistemas para que dados possam ser transferidos</w:t>
      </w:r>
      <w:r w:rsidR="1259DE28">
        <w:rPr/>
        <w:t xml:space="preserve"> e possuem uma dependência tecnológica</w:t>
      </w:r>
      <w:r w:rsidR="48C119EF">
        <w:rPr/>
        <w:t xml:space="preserve">. </w:t>
      </w:r>
      <w:commentRangeStart w:id="1936776361"/>
      <w:r w:rsidR="3CDF023E">
        <w:rPr/>
        <w:t xml:space="preserve">O dado </w:t>
      </w:r>
      <w:r w:rsidR="3CDF023E">
        <w:rPr/>
        <w:t xml:space="preserve">de um sistema </w:t>
      </w:r>
      <w:r w:rsidR="3CDF023E">
        <w:rPr/>
        <w:t xml:space="preserve">é consumido </w:t>
      </w:r>
      <w:r w:rsidR="3CDF023E">
        <w:rPr/>
        <w:t>por outro sistema, o qual não retorna com outro dado.</w:t>
      </w:r>
      <w:commentRangeEnd w:id="1936776361"/>
      <w:r>
        <w:rPr>
          <w:rStyle w:val="CommentReference"/>
        </w:rPr>
        <w:commentReference w:id="1936776361"/>
      </w:r>
      <w:r w:rsidR="3CDF023E">
        <w:rPr/>
        <w:t xml:space="preserve"> </w:t>
      </w:r>
      <w:r w:rsidR="605E0D2A">
        <w:rPr/>
        <w:t xml:space="preserve"> (</w:t>
      </w:r>
      <w:commentRangeStart w:id="1714575452"/>
      <w:r w:rsidR="605E0D2A">
        <w:rPr/>
        <w:t>ENAP, 2015</w:t>
      </w:r>
      <w:commentRangeEnd w:id="1714575452"/>
      <w:r>
        <w:rPr>
          <w:rStyle w:val="CommentReference"/>
        </w:rPr>
        <w:commentReference w:id="1714575452"/>
      </w:r>
      <w:r w:rsidR="605E0D2A">
        <w:rPr/>
        <w:t>)</w:t>
      </w:r>
    </w:p>
    <w:p xmlns:wp14="http://schemas.microsoft.com/office/word/2010/wordml" w:rsidP="556462DB" wp14:paraId="51D2CF8C" wp14:textId="7A7CD28E">
      <w:pPr>
        <w:pStyle w:val="Normal"/>
        <w:ind w:left="0"/>
        <w:jc w:val="both"/>
      </w:pPr>
      <w:r w:rsidR="605E0D2A">
        <w:rPr/>
        <w:t xml:space="preserve">Um exemplo </w:t>
      </w:r>
      <w:r w:rsidR="605E0D2A">
        <w:rPr/>
        <w:t xml:space="preserve">de integração </w:t>
      </w:r>
      <w:r w:rsidR="605E0D2A">
        <w:rPr/>
        <w:t xml:space="preserve">é o </w:t>
      </w:r>
      <w:r w:rsidR="605E0D2A">
        <w:rPr/>
        <w:t xml:space="preserve">Cadastro Nacional de Estabelecimentos de Saúde (CNES). O CNES </w:t>
      </w:r>
      <w:r w:rsidR="605E0D2A">
        <w:rPr/>
        <w:t>integra</w:t>
      </w:r>
      <w:r w:rsidR="08629E31">
        <w:rPr/>
        <w:t xml:space="preserve"> a</w:t>
      </w:r>
      <w:r w:rsidR="08629E31">
        <w:rPr/>
        <w:t xml:space="preserve"> base de diversos sistemas do Ministério da Saúde, como também </w:t>
      </w:r>
      <w:r w:rsidR="605E0D2A">
        <w:rPr/>
        <w:t xml:space="preserve">de hospitais e </w:t>
      </w:r>
      <w:r w:rsidR="2DD165CF">
        <w:rPr/>
        <w:t xml:space="preserve">unidades </w:t>
      </w:r>
      <w:r w:rsidR="605E0D2A">
        <w:rPr/>
        <w:t>de saúde</w:t>
      </w:r>
      <w:r w:rsidR="0185FC8B">
        <w:rPr/>
        <w:t>.</w:t>
      </w:r>
    </w:p>
    <w:p xmlns:wp14="http://schemas.microsoft.com/office/word/2010/wordml" w:rsidP="556462DB" wp14:paraId="5FA8C9AD" wp14:textId="638D95A3">
      <w:pPr>
        <w:ind w:left="0"/>
        <w:jc w:val="both"/>
      </w:pPr>
      <w:r w:rsidR="0185FC8B">
        <w:drawing>
          <wp:inline xmlns:wp14="http://schemas.microsoft.com/office/word/2010/wordprocessingDrawing" wp14:editId="3374AA2F" wp14:anchorId="5DDB5AD3">
            <wp:extent cx="5163269" cy="3267531"/>
            <wp:effectExtent l="0" t="0" r="0" b="0"/>
            <wp:docPr id="1255027454" name="" title=""/>
            <wp:cNvGraphicFramePr>
              <a:graphicFrameLocks noChangeAspect="1"/>
            </wp:cNvGraphicFramePr>
            <a:graphic>
              <a:graphicData uri="http://schemas.openxmlformats.org/drawingml/2006/picture">
                <pic:pic>
                  <pic:nvPicPr>
                    <pic:cNvPr id="0" name=""/>
                    <pic:cNvPicPr/>
                  </pic:nvPicPr>
                  <pic:blipFill>
                    <a:blip r:embed="Ra41186693c154667">
                      <a:extLst>
                        <a:ext xmlns:a="http://schemas.openxmlformats.org/drawingml/2006/main" uri="{28A0092B-C50C-407E-A947-70E740481C1C}">
                          <a14:useLocalDpi val="0"/>
                        </a:ext>
                      </a:extLst>
                    </a:blip>
                    <a:stretch>
                      <a:fillRect/>
                    </a:stretch>
                  </pic:blipFill>
                  <pic:spPr>
                    <a:xfrm>
                      <a:off x="0" y="0"/>
                      <a:ext cx="5163269" cy="3267531"/>
                    </a:xfrm>
                    <a:prstGeom prst="rect">
                      <a:avLst/>
                    </a:prstGeom>
                  </pic:spPr>
                </pic:pic>
              </a:graphicData>
            </a:graphic>
          </wp:inline>
        </w:drawing>
      </w:r>
    </w:p>
    <w:p xmlns:wp14="http://schemas.microsoft.com/office/word/2010/wordml" w:rsidP="556462DB" wp14:paraId="62B4155E" wp14:textId="677C0E2A">
      <w:pPr>
        <w:ind w:left="0"/>
        <w:jc w:val="both"/>
      </w:pPr>
      <w:r w:rsidR="0185FC8B">
        <w:rPr/>
        <w:t>Fonte: ENAP, 2015</w:t>
      </w:r>
    </w:p>
    <w:p xmlns:wp14="http://schemas.microsoft.com/office/word/2010/wordml" w:rsidP="556462DB" wp14:paraId="283547B1" wp14:textId="3F61C1C0">
      <w:pPr>
        <w:ind w:left="0"/>
        <w:jc w:val="both"/>
        <w:rPr>
          <w:sz w:val="24"/>
          <w:szCs w:val="24"/>
        </w:rPr>
      </w:pPr>
      <w:r w:rsidR="0FBE9C2B">
        <w:rPr/>
        <w:t xml:space="preserve">A interoperabilidade </w:t>
      </w:r>
      <w:r w:rsidR="6A12B98F">
        <w:rPr/>
        <w:t>s</w:t>
      </w:r>
      <w:r w:rsidR="6A12B98F">
        <w:rPr/>
        <w:t>e refere</w:t>
      </w:r>
      <w:r w:rsidR="5015E309">
        <w:rPr/>
        <w:t xml:space="preserve"> à comunicação de dois ou mais sistemas sem a dependência tecnológica ent</w:t>
      </w:r>
      <w:r w:rsidR="5015E309">
        <w:rPr/>
        <w:t xml:space="preserve">re eles. </w:t>
      </w:r>
      <w:r w:rsidR="5015E309">
        <w:rPr/>
        <w:t xml:space="preserve"> </w:t>
      </w:r>
      <w:r w:rsidR="0FBE9C2B">
        <w:rPr/>
        <w:t xml:space="preserve"> </w:t>
      </w:r>
      <w:r w:rsidR="4456108F">
        <w:rPr/>
        <w:t xml:space="preserve">Esses </w:t>
      </w:r>
      <w:r w:rsidR="0FBE9C2B">
        <w:rPr/>
        <w:t>sistemas diferentes</w:t>
      </w:r>
      <w:r w:rsidR="0FBE9C2B">
        <w:rPr/>
        <w:t xml:space="preserve"> trocam informações, </w:t>
      </w:r>
      <w:r w:rsidR="0FBE9C2B">
        <w:rPr/>
        <w:t xml:space="preserve">de </w:t>
      </w:r>
      <w:r w:rsidR="1A4471ED">
        <w:rPr/>
        <w:t xml:space="preserve">modo </w:t>
      </w:r>
      <w:r w:rsidR="0FBE9C2B">
        <w:rPr/>
        <w:t>que ambos compreendam o significado e o contexto dos dados em tempo real e de forma automática.</w:t>
      </w:r>
      <w:r w:rsidR="69D68EC1">
        <w:rPr/>
        <w:t xml:space="preserve"> Para que ela aconteça é necessário adotar padrões, </w:t>
      </w:r>
      <w:commentRangeEnd w:id="1131695068"/>
      <w:r>
        <w:rPr>
          <w:rStyle w:val="CommentReference"/>
        </w:rPr>
        <w:commentReference w:id="1131695068"/>
      </w:r>
      <w:commentRangeEnd w:id="1481854291"/>
      <w:r>
        <w:rPr>
          <w:rStyle w:val="CommentReference"/>
        </w:rPr>
        <w:commentReference w:id="1481854291"/>
      </w:r>
      <w:r w:rsidR="69D68EC1">
        <w:rPr/>
        <w:t xml:space="preserve">para </w:t>
      </w:r>
      <w:r w:rsidR="18E47BE1">
        <w:rPr/>
        <w:t>que</w:t>
      </w:r>
      <w:r w:rsidR="69D68EC1">
        <w:rPr/>
        <w:t xml:space="preserve"> um menor esforço seja </w:t>
      </w:r>
      <w:r w:rsidR="3855CB1E">
        <w:rPr/>
        <w:t xml:space="preserve">necessário ao criar </w:t>
      </w:r>
      <w:r w:rsidR="69D68EC1">
        <w:rPr/>
        <w:t>as interfaces de interoperação e a comunicação ocorra de forma mais rápida e ágil.</w:t>
      </w:r>
      <w:r w:rsidR="0FBE9C2B">
        <w:rPr/>
        <w:t xml:space="preserve"> </w:t>
      </w:r>
    </w:p>
    <w:p xmlns:wp14="http://schemas.microsoft.com/office/word/2010/wordml" w:rsidP="6ADD42E9" wp14:paraId="2B3AA6C3" wp14:textId="2102C5F9">
      <w:pPr>
        <w:pStyle w:val="Normal"/>
        <w:jc w:val="both"/>
      </w:pPr>
      <w:commentRangeStart w:id="1075377893"/>
      <w:r w:rsidR="7877D314">
        <w:rPr/>
        <w:t>E</w:t>
      </w:r>
      <w:r w:rsidR="4041300C">
        <w:rPr/>
        <w:t>xemplo</w:t>
      </w:r>
      <w:r w:rsidR="69249327">
        <w:rPr/>
        <w:t>:</w:t>
      </w:r>
      <w:r w:rsidR="4041300C">
        <w:rPr/>
        <w:t xml:space="preserve"> </w:t>
      </w:r>
      <w:r w:rsidR="4041300C">
        <w:rPr/>
        <w:t>realização de um exame de imagem como uma radiografia de tórax</w:t>
      </w:r>
      <w:r w:rsidR="4041300C">
        <w:rPr/>
        <w:t xml:space="preserve"> em um hospital municipal e enviado à RNDS </w:t>
      </w:r>
      <w:r w:rsidR="646DCB2C">
        <w:rPr/>
        <w:t xml:space="preserve">automaticamente devido a </w:t>
      </w:r>
      <w:r w:rsidR="4041300C">
        <w:rPr/>
        <w:t>interoper</w:t>
      </w:r>
      <w:r w:rsidR="546D595A">
        <w:rPr/>
        <w:t>abilidade de sistemas</w:t>
      </w:r>
      <w:r w:rsidR="4041300C">
        <w:rPr/>
        <w:t>. Um pneumologista em um consultório particular</w:t>
      </w:r>
      <w:r w:rsidR="4041300C">
        <w:rPr/>
        <w:t xml:space="preserve"> ou em um centro de especialidades</w:t>
      </w:r>
      <w:r w:rsidR="64936B32">
        <w:rPr/>
        <w:t xml:space="preserve">, </w:t>
      </w:r>
      <w:r w:rsidR="4041300C">
        <w:rPr/>
        <w:t>se integrado à RNDS</w:t>
      </w:r>
      <w:r w:rsidR="42F5DE04">
        <w:rPr/>
        <w:t>,</w:t>
      </w:r>
      <w:r w:rsidR="4041300C">
        <w:rPr/>
        <w:t xml:space="preserve"> pode</w:t>
      </w:r>
      <w:r w:rsidR="6BF1699B">
        <w:rPr/>
        <w:t>ria</w:t>
      </w:r>
      <w:r w:rsidR="4041300C">
        <w:rPr/>
        <w:t xml:space="preserve"> </w:t>
      </w:r>
      <w:r w:rsidR="6637CCD9">
        <w:rPr/>
        <w:t xml:space="preserve">acessar o exame e o histórico do paciente em seu sistema. </w:t>
      </w:r>
      <w:r w:rsidR="6637CCD9">
        <w:rPr/>
        <w:t>Tal ação possibilitaria um diagnóstico mais completo e amplo, uma vez que seria possível</w:t>
      </w:r>
      <w:r w:rsidR="6B3A6F73">
        <w:rPr/>
        <w:t xml:space="preserve"> compreender o histórico do paciente para além da radiografia. Da mesma forma, </w:t>
      </w:r>
      <w:r w:rsidR="0C1F29FD">
        <w:rPr/>
        <w:t xml:space="preserve">o tratamento indicado pelo médico ficaria no histórico do paciente e tudo isso de forma automatizada. </w:t>
      </w:r>
      <w:commentRangeEnd w:id="1075377893"/>
      <w:r>
        <w:rPr>
          <w:rStyle w:val="CommentReference"/>
        </w:rPr>
        <w:commentReference w:id="1075377893"/>
      </w:r>
    </w:p>
    <w:p xmlns:wp14="http://schemas.microsoft.com/office/word/2010/wordml" w:rsidP="6ADD42E9" wp14:paraId="74811324" wp14:textId="2946B53B">
      <w:pPr>
        <w:pStyle w:val="Normal"/>
        <w:jc w:val="both"/>
      </w:pPr>
      <w:r w:rsidR="0FBE9C2B">
        <w:rPr/>
        <w:t xml:space="preserve">É a interoperabilidade que sustenta a </w:t>
      </w:r>
      <w:r w:rsidR="342737DF">
        <w:rPr/>
        <w:t>operação</w:t>
      </w:r>
      <w:r w:rsidR="0FBE9C2B">
        <w:rPr/>
        <w:t xml:space="preserve"> de um prontuário único e longitudinal para as pessoas, onde o histórico de saúde é construído de forma contínua, inteligível e acessível, independentemente de onde o atendimento ocorra. </w:t>
      </w:r>
      <w:r w:rsidR="3206BBBA">
        <w:rPr/>
        <w:t xml:space="preserve"> </w:t>
      </w:r>
    </w:p>
    <w:p w:rsidR="1BC2EC46" w:rsidP="1BC2EC46" w:rsidRDefault="1BC2EC46" w14:paraId="03C5CA02" w14:textId="59386337">
      <w:pPr>
        <w:pStyle w:val="Normal"/>
        <w:jc w:val="both"/>
      </w:pPr>
    </w:p>
    <w:p w:rsidR="30D22B4E" w:rsidP="1BC2EC46" w:rsidRDefault="30D22B4E" w14:paraId="0F5C43D8" w14:textId="02E80AD4">
      <w:pPr>
        <w:pStyle w:val="Normal"/>
        <w:jc w:val="both"/>
        <w:rPr>
          <w:b w:val="1"/>
          <w:bCs w:val="1"/>
          <w:sz w:val="24"/>
          <w:szCs w:val="24"/>
          <w:highlight w:val="yellow"/>
        </w:rPr>
      </w:pPr>
      <w:r w:rsidRPr="1BC2EC46" w:rsidR="30D22B4E">
        <w:rPr>
          <w:b w:val="1"/>
          <w:bCs w:val="1"/>
          <w:highlight w:val="yellow"/>
        </w:rPr>
        <w:t>5.4</w:t>
      </w:r>
      <w:r w:rsidRPr="1BC2EC46" w:rsidR="1BC2EC46">
        <w:rPr>
          <w:b w:val="1"/>
          <w:bCs w:val="1"/>
          <w:highlight w:val="yellow"/>
        </w:rPr>
        <w:t xml:space="preserve">. </w:t>
      </w:r>
      <w:r w:rsidRPr="1BC2EC46" w:rsidR="417B863A">
        <w:rPr>
          <w:b w:val="1"/>
          <w:bCs w:val="1"/>
          <w:highlight w:val="yellow"/>
        </w:rPr>
        <w:t>REDE MINEIRA DE DADOS EM SAÚDE - RMDS</w:t>
      </w:r>
    </w:p>
    <w:p w:rsidR="3301CB63" w:rsidP="1BC2EC46" w:rsidRDefault="3301CB63" w14:paraId="4781B6A5" w14:textId="23A3BE78">
      <w:pPr>
        <w:pStyle w:val="Normal"/>
        <w:jc w:val="both"/>
        <w:rPr>
          <w:noProof w:val="0"/>
          <w:lang w:val="pt-BR"/>
        </w:rPr>
      </w:pPr>
      <w:r w:rsidR="3301CB63">
        <w:rPr/>
        <w:t xml:space="preserve">A </w:t>
      </w:r>
      <w:commentRangeStart w:id="2130303198"/>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 xml:space="preserve">Rede Mineira de Dados em Saúde RDS MG </w:t>
      </w:r>
      <w:commentRangeEnd w:id="2130303198"/>
      <w:r>
        <w:rPr>
          <w:rStyle w:val="CommentReference"/>
        </w:rPr>
        <w:commentReference w:id="2130303198"/>
      </w:r>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é uma plataforma desenvolvida por</w:t>
      </w:r>
      <w:r w:rsidRPr="1BC2EC46" w:rsidR="5406C7C5">
        <w:rPr>
          <w:rFonts w:ascii="Aptos" w:hAnsi="Aptos" w:eastAsia="Aptos" w:cs="" w:asciiTheme="minorAscii" w:hAnsiTheme="minorAscii" w:eastAsiaTheme="minorAscii" w:cstheme="minorBidi"/>
          <w:noProof w:val="0"/>
          <w:color w:val="auto"/>
          <w:sz w:val="24"/>
          <w:szCs w:val="24"/>
          <w:lang w:val="pt-BR" w:eastAsia="en-US" w:bidi="ar-SA"/>
        </w:rPr>
        <w:t xml:space="preserve"> uma</w:t>
      </w:r>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 xml:space="preserve"> empresa participante do </w:t>
      </w:r>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HubMG</w:t>
      </w:r>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 xml:space="preserve"> GOV</w:t>
      </w:r>
      <w:r w:rsidRPr="1BC2EC46" w:rsidR="231FC8D7">
        <w:rPr>
          <w:rFonts w:ascii="Aptos" w:hAnsi="Aptos" w:eastAsia="Aptos" w:cs="" w:asciiTheme="minorAscii" w:hAnsiTheme="minorAscii" w:eastAsiaTheme="minorAscii" w:cstheme="minorBidi"/>
          <w:noProof w:val="0"/>
          <w:color w:val="auto"/>
          <w:sz w:val="24"/>
          <w:szCs w:val="24"/>
          <w:lang w:val="pt-BR" w:eastAsia="en-US" w:bidi="ar-SA"/>
        </w:rPr>
        <w:t xml:space="preserve">, a qual favorece </w:t>
      </w:r>
      <w:r w:rsidRPr="1BC2EC46" w:rsidR="3301CB63">
        <w:rPr>
          <w:rFonts w:ascii="Aptos" w:hAnsi="Aptos" w:eastAsia="Aptos" w:cs="" w:asciiTheme="minorAscii" w:hAnsiTheme="minorAscii" w:eastAsiaTheme="minorAscii" w:cstheme="minorBidi"/>
          <w:noProof w:val="0"/>
          <w:color w:val="auto"/>
          <w:sz w:val="24"/>
          <w:szCs w:val="24"/>
          <w:lang w:val="pt-BR" w:eastAsia="en-US" w:bidi="ar-SA"/>
        </w:rPr>
        <w:t xml:space="preserve">a comunicação entre diferentes sistemas </w:t>
      </w:r>
      <w:r w:rsidRPr="1BC2EC46" w:rsidR="7570F4EF">
        <w:rPr>
          <w:rFonts w:ascii="Aptos" w:hAnsi="Aptos" w:eastAsia="Aptos" w:cs="" w:asciiTheme="minorAscii" w:hAnsiTheme="minorAscii" w:eastAsiaTheme="minorAscii" w:cstheme="minorBidi"/>
          <w:noProof w:val="0"/>
          <w:color w:val="auto"/>
          <w:sz w:val="24"/>
          <w:szCs w:val="24"/>
          <w:lang w:val="pt-BR" w:eastAsia="en-US" w:bidi="ar-SA"/>
        </w:rPr>
        <w:t>de saúde e na gestão de dados</w:t>
      </w:r>
      <w:r w:rsidRPr="1BC2EC46" w:rsidR="7951DCD4">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1BC2EC46" w:rsidR="7951DCD4">
        <w:rPr>
          <w:rFonts w:ascii="Aptos" w:hAnsi="Aptos" w:eastAsia="Aptos" w:cs="" w:asciiTheme="minorAscii" w:hAnsiTheme="minorAscii" w:eastAsiaTheme="minorAscii" w:cstheme="minorBidi"/>
          <w:noProof w:val="0"/>
          <w:color w:val="auto"/>
          <w:sz w:val="24"/>
          <w:szCs w:val="24"/>
          <w:lang w:val="pt-BR" w:eastAsia="en-US" w:bidi="ar-SA"/>
        </w:rPr>
        <w:t>A plataforma conta com</w:t>
      </w:r>
      <w:r w:rsidRPr="1BC2EC46" w:rsidR="1EAFCF85">
        <w:rPr>
          <w:rFonts w:ascii="Aptos" w:hAnsi="Aptos" w:eastAsia="Aptos" w:cs="" w:asciiTheme="minorAscii" w:hAnsiTheme="minorAscii" w:eastAsiaTheme="minorAscii" w:cstheme="minorBidi"/>
          <w:noProof w:val="0"/>
          <w:color w:val="auto"/>
          <w:sz w:val="24"/>
          <w:szCs w:val="24"/>
          <w:lang w:val="pt-BR" w:eastAsia="en-US" w:bidi="ar-SA"/>
        </w:rPr>
        <w:t xml:space="preserve"> um prontuário único, o processamento de informações médicas e a análise de doença</w:t>
      </w:r>
      <w:r w:rsidRPr="1BC2EC46" w:rsidR="1EAFCF85">
        <w:rPr>
          <w:rFonts w:ascii="Georgia" w:hAnsi="Georgia" w:eastAsia="Georgia" w:cs="Georgia"/>
          <w:b w:val="0"/>
          <w:bCs w:val="0"/>
          <w:i w:val="0"/>
          <w:iCs w:val="0"/>
          <w:caps w:val="0"/>
          <w:smallCaps w:val="0"/>
          <w:noProof w:val="0"/>
          <w:color w:val="1A1A1A"/>
          <w:sz w:val="24"/>
          <w:szCs w:val="24"/>
          <w:lang w:val="pt-BR"/>
        </w:rPr>
        <w:t>s</w:t>
      </w:r>
      <w:r w:rsidRPr="1BC2EC46" w:rsidR="7CE94F65">
        <w:rPr>
          <w:rFonts w:ascii="Georgia" w:hAnsi="Georgia" w:eastAsia="Georgia" w:cs="Georgia"/>
          <w:b w:val="0"/>
          <w:bCs w:val="0"/>
          <w:i w:val="0"/>
          <w:iCs w:val="0"/>
          <w:caps w:val="0"/>
          <w:smallCaps w:val="0"/>
          <w:noProof w:val="0"/>
          <w:color w:val="1A1A1A"/>
          <w:sz w:val="24"/>
          <w:szCs w:val="24"/>
          <w:lang w:val="pt-BR"/>
        </w:rPr>
        <w:t xml:space="preserve"> </w:t>
      </w:r>
      <w:r w:rsidRPr="1BC2EC46" w:rsidR="7CE94F65">
        <w:rPr>
          <w:rFonts w:ascii="Aptos" w:hAnsi="Aptos" w:eastAsia="Aptos" w:cs="" w:asciiTheme="minorAscii" w:hAnsiTheme="minorAscii" w:eastAsiaTheme="minorAscii" w:cstheme="minorBidi"/>
          <w:noProof w:val="0"/>
          <w:color w:val="auto"/>
          <w:sz w:val="24"/>
          <w:szCs w:val="24"/>
          <w:lang w:val="pt-BR" w:eastAsia="en-US" w:bidi="ar-SA"/>
        </w:rPr>
        <w:t>(MINAS GERAIS, 2023).</w:t>
      </w:r>
    </w:p>
    <w:p w:rsidR="1BC2EC46" w:rsidP="1BC2EC46" w:rsidRDefault="1BC2EC46" w14:paraId="16E1DF8F" w14:textId="28ABA72A">
      <w:pPr>
        <w:bidi w:val="0"/>
        <w:spacing w:before="0" w:beforeAutospacing="off" w:after="160" w:afterAutospacing="off" w:line="279" w:lineRule="auto"/>
        <w:ind w:right="0"/>
        <w:jc w:val="both"/>
      </w:pPr>
    </w:p>
    <w:p w:rsidR="273CAD63" w:rsidP="1BC2EC46" w:rsidRDefault="273CAD63" w14:paraId="1C6FE5AC" w14:textId="73B1DA91">
      <w:pPr>
        <w:pStyle w:val="Normal"/>
        <w:spacing w:before="0" w:beforeAutospacing="off" w:after="180" w:afterAutospacing="off"/>
        <w:jc w:val="both"/>
        <w:rPr>
          <w:rStyle w:val="Hyperlink"/>
          <w:rFonts w:ascii="helvetica" w:hAnsi="helvetica" w:eastAsia="helvetica" w:cs="helvetica"/>
          <w:b w:val="1"/>
          <w:bCs w:val="1"/>
          <w:i w:val="0"/>
          <w:iCs w:val="0"/>
          <w:caps w:val="0"/>
          <w:smallCaps w:val="0"/>
          <w:strike w:val="0"/>
          <w:dstrike w:val="0"/>
          <w:noProof w:val="0"/>
          <w:color w:val="0C326F"/>
          <w:sz w:val="24"/>
          <w:szCs w:val="24"/>
          <w:u w:val="none"/>
          <w:lang w:val="pt-BR"/>
        </w:rPr>
      </w:pPr>
      <w:r w:rsidRPr="1BC2EC46" w:rsidR="273CAD63">
        <w:rPr>
          <w:b w:val="1"/>
          <w:bCs w:val="1"/>
        </w:rPr>
        <w:t>6.  PROGRAMA SUS DIGITAL</w:t>
      </w:r>
    </w:p>
    <w:p w:rsidR="273CAD63" w:rsidP="1BC2EC46" w:rsidRDefault="273CAD63" w14:paraId="686B2F34" w14:textId="4C80FA4A">
      <w:pPr>
        <w:pStyle w:val="Normal"/>
        <w:spacing w:before="0" w:beforeAutospacing="off" w:after="180" w:afterAutospacing="off"/>
        <w:jc w:val="both"/>
      </w:pPr>
      <w:r w:rsidR="273CAD63">
        <w:rPr/>
        <w:t xml:space="preserve">O Programa SUS Digital, instituído pela </w:t>
      </w:r>
      <w:ins w:author="Nilcilene de Oliveira" w:date="2025-07-09T12:30:01.745Z" w:id="856410555">
        <w:r>
          <w:fldChar w:fldCharType="begin"/>
        </w:r>
      </w:ins>
      <w:r>
        <w:instrText xml:space="preserve">HYPERLINK "https://www.gov.br/saude/pt-br/composicao/seidigi/sus-digital/legislacao/portaria-gm-ms-no-3-232-de-1o-de-marco-de-2024" </w:instrText>
      </w:r>
      <w:ins w:author="Nilcilene de Oliveira" w:date="2025-07-09T12:30:01.745Z" w:id="1361552064">
        <w:r>
          <w:fldChar w:fldCharType="separate"/>
        </w:r>
      </w:ins>
      <w:r w:rsidRPr="1BC2EC46" w:rsidR="273CAD63">
        <w:rPr>
          <w:rStyle w:val="Hyperlink"/>
          <w:rFonts w:ascii="helvetica" w:hAnsi="helvetica" w:eastAsia="helvetica" w:cs="helvetica"/>
          <w:b w:val="1"/>
          <w:bCs w:val="1"/>
          <w:i w:val="0"/>
          <w:iCs w:val="0"/>
          <w:caps w:val="0"/>
          <w:smallCaps w:val="0"/>
          <w:strike w:val="0"/>
          <w:dstrike w:val="0"/>
          <w:noProof w:val="0"/>
          <w:color w:val="0C326F"/>
          <w:sz w:val="24"/>
          <w:szCs w:val="24"/>
          <w:u w:val="none"/>
          <w:lang w:val="pt-BR"/>
        </w:rPr>
        <w:t>Portaria GM/MS nº 3.232, de 1º de março de 2024,</w:t>
      </w:r>
      <w:r>
        <w:fldChar w:fldCharType="end"/>
      </w:r>
      <w:commentRangeStart w:id="208655637"/>
      <w:commentRangeStart w:id="397110322"/>
      <w:r w:rsidR="273CAD63">
        <w:rPr/>
        <w:t xml:space="preserve"> </w:t>
      </w:r>
      <w:commentRangeEnd w:id="208655637"/>
      <w:r>
        <w:rPr>
          <w:rStyle w:val="CommentReference"/>
        </w:rPr>
        <w:commentReference w:id="208655637"/>
      </w:r>
      <w:commentRangeEnd w:id="397110322"/>
      <w:r>
        <w:rPr>
          <w:rStyle w:val="CommentReference"/>
        </w:rPr>
        <w:commentReference w:id="397110322"/>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tem como objetivo promover a transformação digital no SUS para ampliar o acesso da população às suas ações e serviços, com vistas à integralidade e resolubilidade da atenção à saúde (BRASIL, 2024 – SUS digital). </w:t>
      </w:r>
      <w:r w:rsidR="273CAD63">
        <w:rPr/>
        <w:t xml:space="preserve"> Além disso, o programa prevê aproximar os serviços de saúde das pessoas e viabilizar a inclusão, o respeito à diversidade cultural, e evidenciar o empenho do SUS em transformar vidas por meio da inovação e do cuidado humanizado (BRASIL, 2024 manual SUS Digital). </w:t>
      </w:r>
    </w:p>
    <w:p w:rsidR="273CAD63" w:rsidP="1BC2EC46" w:rsidRDefault="273CAD63" w14:paraId="53329A0E" w14:textId="5319419E">
      <w:pPr>
        <w:jc w:val="both"/>
        <w:rPr>
          <w:rFonts w:ascii="Aptos" w:hAnsi="Aptos" w:eastAsia="Aptos" w:cs="Aptos"/>
          <w:noProof w:val="0"/>
          <w:sz w:val="24"/>
          <w:szCs w:val="24"/>
          <w:lang w:val="pt-BR"/>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Essa transformação digital no SUS contempla a saúde como um todo, inclui a atenção integral, a vigilância em saúde, a formação e a educação permanente dos trabalhadores e profissionais de saúde, a gestão do SUS, o planejamento, monitoramento, avaliação, pesquisa, desenvolvimento e inovação em saúde, mas sem se restringir a estes (BRASIL, 2024 – SUS digital). </w:t>
      </w:r>
    </w:p>
    <w:p w:rsidR="273CAD63" w:rsidP="1BC2EC46" w:rsidRDefault="273CAD63" w14:paraId="1F572D08" w14:textId="03835988">
      <w:pPr>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É importante destacar os objetivos específicos do programa, pois eles são importantes para elaborar as ações de transformação digital.</w:t>
      </w:r>
    </w:p>
    <w:p w:rsidR="273CAD63" w:rsidP="1BC2EC46" w:rsidRDefault="273CAD63" w14:paraId="14198BC9" w14:textId="1DF41FF2">
      <w:pPr>
        <w:jc w:val="both"/>
      </w:pPr>
      <w:r w:rsidR="273CAD63">
        <w:drawing>
          <wp:inline wp14:editId="5230C960" wp14:anchorId="29D33F74">
            <wp:extent cx="5724524" cy="3238500"/>
            <wp:effectExtent l="0" t="0" r="0" b="0"/>
            <wp:docPr id="191502414" name="" title=""/>
            <wp:cNvGraphicFramePr>
              <a:graphicFrameLocks noChangeAspect="1"/>
            </wp:cNvGraphicFramePr>
            <a:graphic>
              <a:graphicData uri="http://schemas.openxmlformats.org/drawingml/2006/picture">
                <pic:pic>
                  <pic:nvPicPr>
                    <pic:cNvPr id="0" name=""/>
                    <pic:cNvPicPr/>
                  </pic:nvPicPr>
                  <pic:blipFill>
                    <a:blip r:embed="Rae9025251566487e">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273CAD63" w:rsidP="1BC2EC46" w:rsidRDefault="273CAD63" w14:paraId="2FC9FA47" w14:textId="706B97EC">
      <w:pPr>
        <w:jc w:val="both"/>
        <w:rPr>
          <w:rFonts w:ascii="Aptos" w:hAnsi="Aptos" w:eastAsia="Aptos" w:cs="" w:asciiTheme="minorAscii" w:hAnsiTheme="minorAscii" w:eastAsiaTheme="minorAscii" w:cstheme="minorBidi"/>
          <w:noProof w:val="0"/>
          <w:color w:val="auto"/>
          <w:sz w:val="20"/>
          <w:szCs w:val="20"/>
          <w:lang w:val="pt-BR" w:eastAsia="en-US" w:bidi="ar-SA"/>
        </w:rPr>
      </w:pPr>
      <w:r w:rsidRPr="1BC2EC46" w:rsidR="273CAD63">
        <w:rPr>
          <w:rFonts w:ascii="Aptos" w:hAnsi="Aptos" w:eastAsia="Aptos" w:cs="" w:asciiTheme="minorAscii" w:hAnsiTheme="minorAscii" w:eastAsiaTheme="minorAscii" w:cstheme="minorBidi"/>
          <w:noProof w:val="0"/>
          <w:color w:val="auto"/>
          <w:sz w:val="20"/>
          <w:szCs w:val="20"/>
          <w:lang w:val="pt-BR" w:eastAsia="en-US" w:bidi="ar-SA"/>
        </w:rPr>
        <w:t>Fonte: BRASIL, 2024 – SUS digital</w:t>
      </w:r>
    </w:p>
    <w:p w:rsidR="273CAD63" w:rsidP="1BC2EC46" w:rsidRDefault="273CAD63" w14:paraId="469C0A36" w14:textId="446B3F3D">
      <w:pPr>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Para a transformação digital prevista no programa, as ações, estratégias e os planos de ação previstos devem estar baseada nos eixos de atuação: </w:t>
      </w:r>
    </w:p>
    <w:p w:rsidR="273CAD63" w:rsidP="1BC2EC46" w:rsidRDefault="273CAD63" w14:paraId="3675CB22" w14:textId="0791AA9A">
      <w:pPr>
        <w:jc w:val="both"/>
      </w:pPr>
      <w:r w:rsidR="273CAD63">
        <w:drawing>
          <wp:inline wp14:editId="0F364ACE" wp14:anchorId="66E106AB">
            <wp:extent cx="5724524" cy="3133725"/>
            <wp:effectExtent l="0" t="0" r="0" b="0"/>
            <wp:docPr id="551402887" name="" title=""/>
            <wp:cNvGraphicFramePr>
              <a:graphicFrameLocks noChangeAspect="1"/>
            </wp:cNvGraphicFramePr>
            <a:graphic>
              <a:graphicData uri="http://schemas.openxmlformats.org/drawingml/2006/picture">
                <pic:pic>
                  <pic:nvPicPr>
                    <pic:cNvPr id="0" name=""/>
                    <pic:cNvPicPr/>
                  </pic:nvPicPr>
                  <pic:blipFill>
                    <a:blip r:embed="R8153f931c3694fe6">
                      <a:extLst>
                        <a:ext xmlns:a="http://schemas.openxmlformats.org/drawingml/2006/main" uri="{28A0092B-C50C-407E-A947-70E740481C1C}">
                          <a14:useLocalDpi val="0"/>
                        </a:ext>
                      </a:extLst>
                    </a:blip>
                    <a:stretch>
                      <a:fillRect/>
                    </a:stretch>
                  </pic:blipFill>
                  <pic:spPr>
                    <a:xfrm>
                      <a:off x="0" y="0"/>
                      <a:ext cx="5724524" cy="3133725"/>
                    </a:xfrm>
                    <a:prstGeom prst="rect">
                      <a:avLst/>
                    </a:prstGeom>
                  </pic:spPr>
                </pic:pic>
              </a:graphicData>
            </a:graphic>
          </wp:inline>
        </w:drawing>
      </w:r>
    </w:p>
    <w:p w:rsidR="273CAD63" w:rsidP="1BC2EC46" w:rsidRDefault="273CAD63" w14:paraId="7DBEFAA3" w14:textId="5EA245AD">
      <w:pPr>
        <w:jc w:val="both"/>
        <w:rPr>
          <w:rFonts w:ascii="Aptos" w:hAnsi="Aptos" w:eastAsia="Aptos" w:cs="" w:asciiTheme="minorAscii" w:hAnsiTheme="minorAscii" w:eastAsiaTheme="minorAscii" w:cstheme="minorBidi"/>
          <w:noProof w:val="0"/>
          <w:color w:val="auto"/>
          <w:sz w:val="20"/>
          <w:szCs w:val="20"/>
          <w:lang w:val="pt-BR" w:eastAsia="en-US" w:bidi="ar-SA"/>
        </w:rPr>
      </w:pPr>
      <w:r w:rsidRPr="1BC2EC46" w:rsidR="273CAD63">
        <w:rPr>
          <w:rFonts w:ascii="Aptos" w:hAnsi="Aptos" w:eastAsia="Aptos" w:cs="" w:asciiTheme="minorAscii" w:hAnsiTheme="minorAscii" w:eastAsiaTheme="minorAscii" w:cstheme="minorBidi"/>
          <w:noProof w:val="0"/>
          <w:color w:val="auto"/>
          <w:sz w:val="20"/>
          <w:szCs w:val="20"/>
          <w:lang w:val="pt-BR" w:eastAsia="en-US" w:bidi="ar-SA"/>
        </w:rPr>
        <w:t xml:space="preserve">Fonte: BRASIL, 2024 – SUS digital </w:t>
      </w:r>
    </w:p>
    <w:p w:rsidR="273CAD63" w:rsidP="1BC2EC46" w:rsidRDefault="273CAD63" w14:paraId="3DDCE3C0" w14:textId="05DC4CB2">
      <w:pPr>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O Programa SUS Digital será desenvolvido em três etapas</w:t>
      </w:r>
    </w:p>
    <w:p w:rsidR="273CAD63" w:rsidP="1BC2EC46" w:rsidRDefault="273CAD63" w14:paraId="41D8CF58" w14:textId="5FB828EF">
      <w:pPr>
        <w:jc w:val="both"/>
      </w:pPr>
      <w:r w:rsidR="273CAD63">
        <w:drawing>
          <wp:inline wp14:editId="4691DA82" wp14:anchorId="3DBB0EA5">
            <wp:extent cx="5724524" cy="2057400"/>
            <wp:effectExtent l="0" t="0" r="0" b="0"/>
            <wp:docPr id="1782792178" name="" title=""/>
            <wp:cNvGraphicFramePr>
              <a:graphicFrameLocks noChangeAspect="1"/>
            </wp:cNvGraphicFramePr>
            <a:graphic>
              <a:graphicData uri="http://schemas.openxmlformats.org/drawingml/2006/picture">
                <pic:pic>
                  <pic:nvPicPr>
                    <pic:cNvPr id="0" name=""/>
                    <pic:cNvPicPr/>
                  </pic:nvPicPr>
                  <pic:blipFill>
                    <a:blip r:embed="R8842b75597e44cdc">
                      <a:extLst>
                        <a:ext xmlns:a="http://schemas.openxmlformats.org/drawingml/2006/main" uri="{28A0092B-C50C-407E-A947-70E740481C1C}">
                          <a14:useLocalDpi val="0"/>
                        </a:ext>
                      </a:extLst>
                    </a:blip>
                    <a:stretch>
                      <a:fillRect/>
                    </a:stretch>
                  </pic:blipFill>
                  <pic:spPr>
                    <a:xfrm>
                      <a:off x="0" y="0"/>
                      <a:ext cx="5724524" cy="2057400"/>
                    </a:xfrm>
                    <a:prstGeom prst="rect">
                      <a:avLst/>
                    </a:prstGeom>
                  </pic:spPr>
                </pic:pic>
              </a:graphicData>
            </a:graphic>
          </wp:inline>
        </w:drawing>
      </w:r>
    </w:p>
    <w:p w:rsidR="273CAD63" w:rsidP="1BC2EC46" w:rsidRDefault="273CAD63" w14:paraId="30A64866" w14:textId="5F6B9C25">
      <w:pPr>
        <w:jc w:val="both"/>
        <w:rPr>
          <w:rFonts w:ascii="Aptos" w:hAnsi="Aptos" w:eastAsia="Aptos" w:cs="Aptos"/>
          <w:noProof w:val="0"/>
          <w:sz w:val="24"/>
          <w:szCs w:val="24"/>
          <w:lang w:val="pt-BR"/>
        </w:rPr>
      </w:pPr>
      <w:r w:rsidRPr="1BC2EC46" w:rsidR="273CAD63">
        <w:rPr>
          <w:sz w:val="24"/>
          <w:szCs w:val="24"/>
        </w:rPr>
        <w:t xml:space="preserve">*INMSD: </w:t>
      </w:r>
      <w:r w:rsidRPr="1BC2EC46" w:rsidR="273CAD63">
        <w:rPr>
          <w:rFonts w:ascii="Aptos" w:hAnsi="Aptos" w:eastAsia="Aptos" w:cs="Aptos"/>
          <w:b w:val="0"/>
          <w:bCs w:val="0"/>
          <w:i w:val="0"/>
          <w:iCs w:val="0"/>
          <w:caps w:val="0"/>
          <w:smallCaps w:val="0"/>
          <w:noProof w:val="0"/>
          <w:color w:val="162937"/>
          <w:sz w:val="24"/>
          <w:szCs w:val="24"/>
          <w:lang w:val="pt-BR"/>
        </w:rPr>
        <w:t xml:space="preserve">Índice Nacional de Maturidade em Saúde Digital </w:t>
      </w:r>
      <w:r w:rsidRPr="1BC2EC46" w:rsidR="273CAD63">
        <w:rPr>
          <w:rFonts w:ascii="Aptos" w:hAnsi="Aptos" w:eastAsia="Aptos" w:cs="Aptos"/>
          <w:noProof w:val="0"/>
          <w:sz w:val="24"/>
          <w:szCs w:val="24"/>
          <w:lang w:val="pt-BR"/>
        </w:rPr>
        <w:t xml:space="preserve"> </w:t>
      </w:r>
    </w:p>
    <w:p w:rsidR="1BC2EC46" w:rsidP="1BC2EC46" w:rsidRDefault="1BC2EC46" w14:paraId="23009766" w14:textId="4D6BBD5B">
      <w:pPr>
        <w:jc w:val="both"/>
        <w:rPr>
          <w:rFonts w:ascii="Aptos" w:hAnsi="Aptos" w:eastAsia="Aptos" w:cs="Aptos"/>
          <w:noProof w:val="0"/>
          <w:sz w:val="24"/>
          <w:szCs w:val="24"/>
          <w:lang w:val="pt-BR"/>
        </w:rPr>
      </w:pPr>
    </w:p>
    <w:p w:rsidR="2B8E7F56" w:rsidP="1BC2EC46" w:rsidRDefault="2B8E7F56" w14:paraId="17AD9594" w14:textId="67E0FF28">
      <w:pPr>
        <w:jc w:val="both"/>
        <w:rPr>
          <w:rFonts w:ascii="Aptos" w:hAnsi="Aptos" w:eastAsia="Aptos" w:cs="Aptos"/>
          <w:noProof w:val="0"/>
          <w:sz w:val="24"/>
          <w:szCs w:val="24"/>
          <w:lang w:val="pt-BR"/>
        </w:rPr>
      </w:pPr>
      <w:commentRangeStart w:id="1290007621"/>
      <w:commentRangeStart w:id="1813271889"/>
      <w:r w:rsidRPr="1BC2EC46" w:rsidR="273CAD63">
        <w:rPr>
          <w:rFonts w:ascii="Aptos" w:hAnsi="Aptos" w:eastAsia="Aptos" w:cs="Aptos"/>
          <w:noProof w:val="0"/>
          <w:sz w:val="24"/>
          <w:szCs w:val="24"/>
          <w:lang w:val="pt-BR"/>
        </w:rPr>
        <w:t>Fases da etapa 1:</w:t>
      </w:r>
      <w:commentRangeEnd w:id="1290007621"/>
      <w:r>
        <w:rPr>
          <w:rStyle w:val="CommentReference"/>
        </w:rPr>
        <w:commentReference w:id="1290007621"/>
      </w:r>
      <w:commentRangeEnd w:id="1813271889"/>
      <w:r>
        <w:rPr>
          <w:rStyle w:val="CommentReference"/>
        </w:rPr>
        <w:commentReference w:id="1813271889"/>
      </w:r>
    </w:p>
    <w:p w:rsidR="273CAD63" w:rsidP="1BC2EC46" w:rsidRDefault="273CAD63" w14:paraId="51FE32F3" w14:textId="4CE48603">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Adesão ao programa;</w:t>
      </w:r>
    </w:p>
    <w:p w:rsidR="273CAD63" w:rsidP="1BC2EC46" w:rsidRDefault="273CAD63" w14:paraId="73BB1C96" w14:textId="713F4A28">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Realização do diagnóstico situacional do território;</w:t>
      </w:r>
    </w:p>
    <w:p w:rsidR="273CAD63" w:rsidP="1BC2EC46" w:rsidRDefault="273CAD63" w14:paraId="75388430" w14:textId="7FB16397">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Aprovação dos diagnósticos situacionais das macrorregiões - Del 4.776/24;</w:t>
      </w:r>
    </w:p>
    <w:p w:rsidR="273CAD63" w:rsidP="1BC2EC46" w:rsidRDefault="273CAD63" w14:paraId="7561C54C" w14:textId="1419D8D3">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Aplicação do INMSD;</w:t>
      </w:r>
    </w:p>
    <w:p w:rsidR="273CAD63" w:rsidP="1BC2EC46" w:rsidRDefault="273CAD63" w14:paraId="77185ADE" w14:textId="6EF35AB2">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Avaliação do diagnóstico situacional pelo Ministério da Saúde;</w:t>
      </w:r>
    </w:p>
    <w:p w:rsidR="273CAD63" w:rsidP="1BC2EC46" w:rsidRDefault="273CAD63" w14:paraId="4FFC7CE2" w14:textId="4A6913A5">
      <w:pPr>
        <w:pStyle w:val="ListParagraph"/>
        <w:numPr>
          <w:ilvl w:val="0"/>
          <w:numId w:val="67"/>
        </w:num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Elaboração do plano de ação com recomendações, a partir da aplicação do INMSD.</w:t>
      </w:r>
    </w:p>
    <w:p w:rsidR="1BC2EC46" w:rsidP="1BC2EC46" w:rsidRDefault="1BC2EC46" w14:paraId="0F48C082" w14:textId="4EA5F322">
      <w:pPr>
        <w:jc w:val="both"/>
        <w:rPr>
          <w:rFonts w:ascii="Aptos" w:hAnsi="Aptos" w:eastAsia="Aptos" w:cs="Aptos"/>
          <w:noProof w:val="0"/>
          <w:sz w:val="24"/>
          <w:szCs w:val="24"/>
          <w:lang w:val="pt-BR"/>
        </w:rPr>
      </w:pPr>
    </w:p>
    <w:p w:rsidR="273CAD63" w:rsidP="1BC2EC46" w:rsidRDefault="273CAD63" w14:paraId="457E5D23" w14:textId="0F8EA11B">
      <w:pPr>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Onde estamos? O Ministério da Saúde está na fase de Análise do Diagnóstico situacional do território e das recomendações decorrentes da aplicação do INMSD, de forma colaborativa e participativa dos entes, para a construção do plano de ação de Saúde Digital.</w:t>
      </w:r>
    </w:p>
    <w:p w:rsidR="273CAD63" w:rsidP="1BC2EC46" w:rsidRDefault="273CAD63" w14:paraId="140DC477" w14:textId="58A85B86">
      <w:pPr>
        <w:pStyle w:val="Normal"/>
        <w:ind w:lef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Para as etapas 2 e 3, o Ministério da Saúde publicará portarias específicas que as regulamentarão e darão início às etapas. Mais informações sobre o programa podem ser acessadas em: </w:t>
      </w:r>
      <w:hyperlink r:id="R9f0b00b50489498a">
        <w:r w:rsidRPr="1BC2EC46" w:rsidR="273CAD63">
          <w:rPr>
            <w:rStyle w:val="Hyperlink"/>
            <w:rFonts w:ascii="Aptos" w:hAnsi="Aptos" w:eastAsia="Aptos" w:cs="" w:asciiTheme="minorAscii" w:hAnsiTheme="minorAscii" w:eastAsiaTheme="minorAscii" w:cstheme="minorBidi"/>
            <w:noProof w:val="0"/>
            <w:sz w:val="24"/>
            <w:szCs w:val="24"/>
            <w:lang w:val="pt-BR" w:eastAsia="en-US" w:bidi="ar-SA"/>
          </w:rPr>
          <w:t>https://www.gov.br/saude/pt-br/composicao/seidigi/sus-digital.</w:t>
        </w:r>
      </w:hyperlink>
      <w:r w:rsidR="273CAD63">
        <w:rPr/>
        <w:t xml:space="preserve"> As normativas estão disponíveis no menu “Legislação”: </w:t>
      </w:r>
      <w:hyperlink r:id="Rbc3e29c63bea4066">
        <w:r w:rsidRPr="1BC2EC46" w:rsidR="273CAD63">
          <w:rPr>
            <w:rStyle w:val="Hyperlink"/>
          </w:rPr>
          <w:t>https://www.gov.br/saude/pt-br/composicao/seidigi/sus-digital/legislacao</w:t>
        </w:r>
      </w:hyperlink>
    </w:p>
    <w:p w:rsidR="273CAD63" w:rsidP="1BC2EC46" w:rsidRDefault="273CAD63" w14:paraId="474F5A25" w14:textId="0DDC8623">
      <w:pPr>
        <w:pStyle w:val="Normal"/>
        <w:ind w:left="0"/>
        <w:jc w:val="both"/>
        <w:rPr>
          <w:rFonts w:ascii="Aptos" w:hAnsi="Aptos" w:eastAsia="Aptos" w:cs="" w:asciiTheme="minorAscii" w:hAnsiTheme="minorAscii" w:eastAsiaTheme="minorAscii" w:cstheme="minorBidi"/>
          <w:noProof w:val="0"/>
          <w:sz w:val="24"/>
          <w:szCs w:val="24"/>
          <w:lang w:val="pt-BR" w:eastAsia="en-US" w:bidi="ar-SA"/>
        </w:rPr>
      </w:pPr>
      <w:r w:rsidRPr="1BC2EC46" w:rsidR="273CAD63">
        <w:rPr>
          <w:rFonts w:ascii="Aptos" w:hAnsi="Aptos" w:eastAsia="Aptos" w:cs="" w:asciiTheme="minorAscii" w:hAnsiTheme="minorAscii" w:eastAsiaTheme="minorAscii" w:cstheme="minorBidi"/>
          <w:noProof w:val="0"/>
          <w:sz w:val="24"/>
          <w:szCs w:val="24"/>
          <w:lang w:val="pt-BR" w:eastAsia="en-US" w:bidi="ar-SA"/>
        </w:rPr>
        <w:t xml:space="preserve">As instruções com as orientações para execução de cada etapa do programa podem ser acessadas no "Manual Instrutivo do Programa SUS Digital" https://www.gov.br/saude/pt-br/centrais-de-conteudo/publicacoes/guias-e-manuais/2024/manual-instrutivo-do-programa-sus-digital/view. </w:t>
      </w:r>
    </w:p>
    <w:p w:rsidR="273CAD63" w:rsidP="1BC2EC46" w:rsidRDefault="273CAD63" w14:paraId="15E56D44" w14:textId="6473C772">
      <w:pPr>
        <w:pStyle w:val="Normal"/>
        <w:spacing w:before="240" w:beforeAutospacing="off" w:after="240" w:afterAutospacing="off"/>
        <w:jc w:val="both"/>
        <w:rPr>
          <w:rFonts w:ascii="Aptos" w:hAnsi="Aptos" w:eastAsia="Aptos" w:cs="Aptos"/>
          <w:noProof w:val="0"/>
          <w:sz w:val="24"/>
          <w:szCs w:val="24"/>
          <w:lang w:val="pt-BR"/>
        </w:rPr>
      </w:pPr>
      <w:r w:rsidRPr="1BC2EC46" w:rsidR="273CAD63">
        <w:rPr>
          <w:rFonts w:ascii="Aptos" w:hAnsi="Aptos" w:eastAsia="Aptos" w:cs="" w:asciiTheme="minorAscii" w:hAnsiTheme="minorAscii" w:eastAsiaTheme="minorAscii" w:cstheme="minorBidi"/>
          <w:noProof w:val="0"/>
          <w:sz w:val="24"/>
          <w:szCs w:val="24"/>
          <w:lang w:val="pt-BR" w:eastAsia="en-US" w:bidi="ar-SA"/>
        </w:rPr>
        <w:t>O programa conta com aporte de recurso financeiro repassado pelo Ministério da Saúde, conforme disposto na Portaria GM/MS nº 3.233/2024, transferido fundo a fundo, em duas parcelas, para elaboração do Plano de Ação de Transformação para a Saúde Digital (PA Saúde Digital) com projetos, ações e serviços de saúde digital (</w:t>
      </w:r>
      <w:r w:rsidRPr="1BC2EC46" w:rsidR="273CAD6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2024 manual SUS Digital)</w:t>
      </w:r>
      <w:r w:rsidRPr="1BC2EC46" w:rsidR="273CAD63">
        <w:rPr>
          <w:rFonts w:ascii="Aptos" w:hAnsi="Aptos" w:eastAsia="Aptos" w:cs="" w:asciiTheme="minorAscii" w:hAnsiTheme="minorAscii" w:eastAsiaTheme="minorAscii" w:cstheme="minorBidi"/>
          <w:noProof w:val="0"/>
          <w:sz w:val="24"/>
          <w:szCs w:val="24"/>
          <w:lang w:val="pt-BR" w:eastAsia="en-US" w:bidi="ar-SA"/>
        </w:rPr>
        <w:t xml:space="preserve">. O valor destinado à primeira parcela para o estado de Minas Gerais corresponde ao valor de R$ 8.756.027,40. </w:t>
      </w:r>
      <w:commentRangeStart w:id="978683877"/>
      <w:r w:rsidRPr="1BC2EC46" w:rsidR="273CAD63">
        <w:rPr>
          <w:rFonts w:ascii="Aptos" w:hAnsi="Aptos" w:eastAsia="Aptos" w:cs="" w:asciiTheme="minorAscii" w:hAnsiTheme="minorAscii" w:eastAsiaTheme="minorAscii" w:cstheme="minorBidi"/>
          <w:noProof w:val="0"/>
          <w:sz w:val="24"/>
          <w:szCs w:val="24"/>
          <w:lang w:val="pt-BR" w:eastAsia="en-US" w:bidi="ar-SA"/>
        </w:rPr>
        <w:t xml:space="preserve">Os valores por município podem ser consultados em XXXX. </w:t>
      </w:r>
      <w:commentRangeEnd w:id="978683877"/>
      <w:r>
        <w:rPr>
          <w:rStyle w:val="CommentReference"/>
        </w:rPr>
        <w:commentReference w:id="978683877"/>
      </w:r>
      <w:r w:rsidRPr="1BC2EC46" w:rsidR="273CAD63">
        <w:rPr>
          <w:rFonts w:ascii="Aptos" w:hAnsi="Aptos" w:eastAsia="Aptos" w:cs="" w:asciiTheme="minorAscii" w:hAnsiTheme="minorAscii" w:eastAsiaTheme="minorAscii" w:cstheme="minorBidi"/>
          <w:noProof w:val="0"/>
          <w:sz w:val="24"/>
          <w:szCs w:val="24"/>
          <w:lang w:val="pt-BR" w:eastAsia="en-US" w:bidi="ar-SA"/>
        </w:rPr>
        <w:t xml:space="preserve">A segunda parcela é referente ao valor de </w:t>
      </w:r>
      <w:r w:rsidRPr="1BC2EC46" w:rsidR="273CAD63">
        <w:rPr>
          <w:rFonts w:ascii="Aptos" w:hAnsi="Aptos" w:eastAsia="Aptos" w:cs="Aptos"/>
          <w:noProof w:val="0"/>
          <w:sz w:val="24"/>
          <w:szCs w:val="24"/>
          <w:lang w:val="pt-BR"/>
        </w:rPr>
        <w:t>R$29.186.758,00 (vinte e nove milhões, cento e oitenta e seis mil, setecentos e cinquenta e oito reais), pelo Fundo Nacional de Saúde (FNS), para o Estado de Minas Gerais, via Fundo Estadual de Saúde (FES), conforme disposto na Deliberação CIB-SUS/MG nº 4.776, de 12 de julho de 2024.</w:t>
      </w:r>
    </w:p>
    <w:p w:rsidR="273CAD63" w:rsidP="1BC2EC46" w:rsidRDefault="273CAD63" w14:paraId="14221363" w14:textId="15DE3A68">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Os detalhes sobre as fases do Diagnóstico situacional, elaboração do INMSD pode ser acessadas em "Manual Instrutivo do Programa SUS Digital" </w:t>
      </w:r>
      <w:hyperlink r:id="Rd19249b0426e4852">
        <w:r w:rsidRPr="1BC2EC46" w:rsidR="273CAD63">
          <w:rPr>
            <w:rStyle w:val="Hyperlink"/>
            <w:rFonts w:ascii="Aptos" w:hAnsi="Aptos" w:eastAsia="Aptos" w:cs="" w:asciiTheme="minorAscii" w:hAnsiTheme="minorAscii" w:eastAsiaTheme="minorAscii" w:cstheme="minorBidi"/>
            <w:noProof w:val="0"/>
            <w:sz w:val="24"/>
            <w:szCs w:val="24"/>
            <w:lang w:val="pt-BR" w:eastAsia="en-US" w:bidi="ar-SA"/>
          </w:rPr>
          <w:t>https://www.gov.br/saude/pt-br/centrais-de-conteudo/publicacoes/guias-e-manuais/2024/manual-instrutivo-do-programa-sus-digital/view</w:t>
        </w:r>
      </w:hyperlink>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w:t>
      </w:r>
    </w:p>
    <w:p w:rsidR="273CAD63" w:rsidP="1BC2EC46" w:rsidRDefault="273CAD63" w14:paraId="2717A4EF" w14:textId="3AFB7955">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O PA Saúde Digital deverá ser elaborado de modo a garantir que os pontos refletidos no diagnóstico situacional sejam executados no território. O plano deverá estabelecer metas explicitas, prioridades e cronogramas realistas para implementar as atividades. Ademais, deve considerar, como exemplo, as características locais, a infraestrutura disponível, as demandas da população e as particularidades do sistema de saúde, além de outras reflexões que o diagnóstico apontar durante sua fase de elaboração (</w:t>
      </w:r>
      <w:r w:rsidRPr="1BC2EC46" w:rsidR="273CAD6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pt-BR"/>
        </w:rPr>
        <w:t>BRASIL, 2024 manual SUS Digital)</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w:t>
      </w:r>
    </w:p>
    <w:p w:rsidR="273CAD63" w:rsidP="1BC2EC46" w:rsidRDefault="273CAD63" w14:paraId="0DA9BAA9" w14:textId="5D7113E6">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No Estado de Minas Gerais, os gestores municipais de saúde devem formular seu PA Saúde Digital em âmbito microrregional, o qual consistirá em um plano estratégico personalizado, de acordo com os achados no diagnóstico, no INMSD, e nas </w:t>
      </w: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entrevistas realizadas</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pelo Núcleo de Saúde Digital da SES/MG no </w:t>
      </w: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mês de XXX de 2025</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w:t>
      </w:r>
      <w:commentRangeStart w:id="1175275460"/>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A elaboração do PA Saúde Digital demandará uma abordagem colaborativa e participativa, com envolvimento dos atores do SUS, desde profissionais de saúde, SES (nível central e unidades regionais de saúde), COSEMS e até os cidadãos.</w:t>
      </w:r>
      <w:commentRangeEnd w:id="1175275460"/>
      <w:r>
        <w:rPr>
          <w:rStyle w:val="CommentReference"/>
        </w:rPr>
        <w:commentReference w:id="1175275460"/>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A transparência, comunicação eficaz e flexibilidade serão elementos-chave para o sucesso desta iniciativa. </w:t>
      </w:r>
    </w:p>
    <w:p w:rsidR="6A5C46ED" w:rsidP="1BC2EC46" w:rsidRDefault="6A5C46ED" w14:paraId="4FB5B701" w14:textId="2F2676D9">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pt-BR" w:eastAsia="en-US" w:bidi="ar-SA"/>
        </w:rPr>
      </w:pPr>
      <w:commentRangeStart w:id="1646161397"/>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O programa tem como meta:</w:t>
      </w:r>
      <w:commentRangeEnd w:id="1646161397"/>
      <w:r>
        <w:rPr>
          <w:rStyle w:val="CommentReference"/>
        </w:rPr>
        <w:commentReference w:id="1646161397"/>
      </w:r>
    </w:p>
    <w:p w:rsidR="273CAD63" w:rsidP="1BC2EC46" w:rsidRDefault="273CAD63" w14:paraId="5AFFEE41" w14:textId="429C8B43">
      <w:pPr>
        <w:pStyle w:val="ListParagraph"/>
        <w:numPr>
          <w:ilvl w:val="0"/>
          <w:numId w:val="68"/>
        </w:numPr>
        <w:suppressLineNumbers w:val="0"/>
        <w:bidi w:val="0"/>
        <w:spacing w:before="0" w:beforeAutospacing="off" w:after="160" w:afterAutospacing="off" w:line="279" w:lineRule="auto"/>
        <w:ind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Acesso do usuário do SUS aos seus dados de saúde (Meu SUS Digital);</w:t>
      </w:r>
    </w:p>
    <w:p w:rsidR="273CAD63" w:rsidP="1BC2EC46" w:rsidRDefault="273CAD63" w14:paraId="18C12904" w14:textId="14661E9A">
      <w:pPr>
        <w:pStyle w:val="ListParagraph"/>
        <w:numPr>
          <w:ilvl w:val="0"/>
          <w:numId w:val="68"/>
        </w:numPr>
        <w:suppressLineNumbers w:val="0"/>
        <w:bidi w:val="0"/>
        <w:spacing w:before="0" w:beforeAutospacing="off" w:after="160" w:afterAutospacing="off" w:line="279" w:lineRule="auto"/>
        <w:ind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Disseminação de informações estratégicas em saúde;</w:t>
      </w:r>
    </w:p>
    <w:p w:rsidR="273CAD63" w:rsidP="1BC2EC46" w:rsidRDefault="273CAD63" w14:paraId="7B563C47" w14:textId="00E625E1">
      <w:pPr>
        <w:pStyle w:val="ListParagraph"/>
        <w:numPr>
          <w:ilvl w:val="0"/>
          <w:numId w:val="68"/>
        </w:numPr>
        <w:suppressLineNumbers w:val="0"/>
        <w:bidi w:val="0"/>
        <w:spacing w:before="0" w:beforeAutospacing="off" w:after="160" w:afterAutospacing="off" w:line="279" w:lineRule="auto"/>
        <w:ind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Avançar na implementação do prontuário eletrônico;</w:t>
      </w:r>
    </w:p>
    <w:p w:rsidR="273CAD63" w:rsidP="1BC2EC46" w:rsidRDefault="273CAD63" w14:paraId="6D693284" w14:textId="3BE2013B">
      <w:pPr>
        <w:pStyle w:val="ListParagraph"/>
        <w:numPr>
          <w:ilvl w:val="0"/>
          <w:numId w:val="68"/>
        </w:numPr>
        <w:suppressLineNumbers w:val="0"/>
        <w:bidi w:val="0"/>
        <w:spacing w:before="0" w:beforeAutospacing="off" w:after="160" w:afterAutospacing="off" w:line="279" w:lineRule="auto"/>
        <w:ind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Segurança e Proteção aos dados de saúde.</w:t>
      </w:r>
    </w:p>
    <w:p w:rsidR="273CAD63" w:rsidP="1BC2EC46" w:rsidRDefault="273CAD63" w14:paraId="23939516" w14:textId="74720886">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(BRASIL, 2025 - https://www.gov.br/saude/pt-br/composicao/seidigi/sus-digital)</w:t>
      </w:r>
    </w:p>
    <w:p w:rsidR="1BC2EC46" w:rsidP="1BC2EC46" w:rsidRDefault="1BC2EC46" w14:paraId="53390706" w14:textId="279F3F62">
      <w:pPr>
        <w:pStyle w:val="Normal"/>
        <w:suppressLineNumbers w:val="0"/>
        <w:bidi w:val="0"/>
        <w:rPr>
          <w:rFonts w:ascii="Aptos" w:hAnsi="Aptos" w:eastAsia="Aptos" w:cs="" w:asciiTheme="minorAscii" w:hAnsiTheme="minorAscii" w:eastAsiaTheme="minorAscii" w:cstheme="minorBidi"/>
          <w:noProof w:val="0"/>
          <w:color w:val="auto"/>
          <w:sz w:val="24"/>
          <w:szCs w:val="24"/>
          <w:lang w:val="pt-BR" w:eastAsia="en-US" w:bidi="ar-SA"/>
        </w:rPr>
      </w:pPr>
    </w:p>
    <w:p w:rsidR="273CAD63" w:rsidP="1BC2EC46" w:rsidRDefault="273CAD63" w14:paraId="793C6B02" w14:textId="7D6A5BCB">
      <w:pPr>
        <w:pStyle w:val="Normal"/>
        <w:jc w:val="both"/>
        <w:rPr>
          <w:b w:val="1"/>
          <w:bCs w:val="1"/>
        </w:rPr>
      </w:pPr>
      <w:r w:rsidRPr="1BC2EC46" w:rsidR="273CAD63">
        <w:rPr>
          <w:b w:val="1"/>
          <w:bCs w:val="1"/>
        </w:rPr>
        <w:t xml:space="preserve">6.1 </w:t>
      </w:r>
      <w:commentRangeStart w:id="1975675072"/>
      <w:r w:rsidRPr="1BC2EC46" w:rsidR="273CAD63">
        <w:rPr>
          <w:b w:val="1"/>
          <w:bCs w:val="1"/>
        </w:rPr>
        <w:t xml:space="preserve">Meu SUS Digital </w:t>
      </w:r>
      <w:commentRangeEnd w:id="1975675072"/>
      <w:r>
        <w:rPr>
          <w:rStyle w:val="CommentReference"/>
        </w:rPr>
        <w:commentReference w:id="1975675072"/>
      </w:r>
      <w:r w:rsidRPr="1BC2EC46" w:rsidR="273CAD63">
        <w:rPr>
          <w:b w:val="1"/>
          <w:bCs w:val="1"/>
        </w:rPr>
        <w:t xml:space="preserve"> </w:t>
      </w:r>
    </w:p>
    <w:p w:rsidR="1BC2EC46" w:rsidP="1BC2EC46" w:rsidRDefault="1BC2EC46" w14:paraId="293E17F3" w14:textId="404154D6">
      <w:pPr>
        <w:pStyle w:val="Normal"/>
        <w:jc w:val="both"/>
      </w:pPr>
      <w:commentRangeStart w:id="2142246659"/>
      <w:commentRangeStart w:id="139916692"/>
      <w:r w:rsidR="273CAD63">
        <w:rPr/>
        <w:t xml:space="preserve">A plataforma “Meu SUS Digital”, antigo “Conecte SUS”, é uma solução de saúde digital, que é a interface do cidadão com seu histórico clínico e informações sobre a saúde. Está disponível como aplicativo para celular, tanto para iOS quanto Android, e portal web. </w:t>
      </w:r>
    </w:p>
    <w:p w:rsidR="273CAD63" w:rsidP="1BC2EC46" w:rsidRDefault="273CAD63" w14:paraId="04EB662A" w14:textId="068798EC">
      <w:pPr>
        <w:pStyle w:val="Normal"/>
        <w:jc w:val="both"/>
      </w:pPr>
      <w:r w:rsidR="273CAD63">
        <w:rPr/>
        <w:t xml:space="preserve">Os dados são obtidos através da RNDS. O aplicativo conta com conteúdo de saúde, informa a rede de saúde, gerar e validar certidão de vacinação, cartilha de vacinas, fale com o Meus SUS Digital, informações sobre o SUS. </w:t>
      </w:r>
    </w:p>
    <w:p w:rsidR="273CAD63" w:rsidP="1BC2EC46" w:rsidRDefault="273CAD63" w14:paraId="543A3191" w14:textId="7D7D0F06">
      <w:pPr>
        <w:pStyle w:val="Normal"/>
        <w:jc w:val="both"/>
      </w:pPr>
      <w:r w:rsidR="273CAD63">
        <w:rPr/>
        <w:t>Por meio do aplicativo é possível acessar informações sobre os agendamentos realizados no âmbito do programa “Agora tem especialistas”, vacinas recebidas, gerar o certificado internacional de vacinação,  acessar resultados de exames, visualizar os medicamentos retirados pela farmácia popular, informar os medicamentos que faz uso, visualizar a rede de saúde conforme a sua localização, agendamentos, atendimentos realizados, internações realizadas, informar contato de emergência, caso seja necessário por um profissional de saúde, seja pessoal ou de um profissional de saúde, diário da saúde, onde pode cadastrar os dados de PA, glicose e IMC, informar alergias. Também é possível avaliar os atendimentos realizados.</w:t>
      </w:r>
    </w:p>
    <w:p w:rsidR="273CAD63" w:rsidP="1BC2EC46" w:rsidRDefault="273CAD63" w14:paraId="2C9C6BF3" w14:textId="596AB627">
      <w:pPr>
        <w:pStyle w:val="Normal"/>
        <w:jc w:val="both"/>
      </w:pPr>
      <w:r w:rsidR="273CAD63">
        <w:rPr/>
        <w:t xml:space="preserve">A plataforma conta também com conteúdo de educação em saúde, sobre doenças como diabetes, asma, doenças oculares, doenças contagiosas, saúde da família, sobre o SUS, síndromes, vigilância em saúde, saúde de A-Z, caderneta da criança, caderneta da gestante. Acessar informações dignidade menstrual e saber se atende os critérios para ser beneficiária do programa. </w:t>
      </w:r>
    </w:p>
    <w:p w:rsidR="273CAD63" w:rsidP="1BC2EC46" w:rsidRDefault="273CAD63" w14:paraId="5CF0FDD8" w14:textId="185F2DF0">
      <w:pPr>
        <w:pStyle w:val="Normal"/>
        <w:jc w:val="both"/>
        <w:rPr>
          <w:sz w:val="24"/>
          <w:szCs w:val="24"/>
        </w:rPr>
      </w:pPr>
      <w:r w:rsidR="273CAD63">
        <w:rPr/>
        <w:t xml:space="preserve">O aplicativo possui uma área que dá acesso a outros aplicativos que fazem parte do dia a dia, como </w:t>
      </w:r>
      <w:commentRangeEnd w:id="2142246659"/>
      <w:r>
        <w:rPr>
          <w:rStyle w:val="CommentReference"/>
        </w:rPr>
        <w:commentReference w:id="2142246659"/>
      </w:r>
      <w:commentRangeEnd w:id="139916692"/>
      <w:r>
        <w:rPr>
          <w:rStyle w:val="CommentReference"/>
        </w:rPr>
        <w:commentReference w:id="139916692"/>
      </w:r>
      <w:r w:rsidR="273CAD63">
        <w:rPr/>
        <w:t xml:space="preserve">o Peso saudável, Hemovida, Equidade SUS, Transplantes, Saúde População Negra, entre outros. </w:t>
      </w:r>
    </w:p>
    <w:p w:rsidR="273CAD63" w:rsidP="1BC2EC46" w:rsidRDefault="273CAD63" w14:paraId="708A32B2" w14:textId="62444877">
      <w:pPr>
        <w:pStyle w:val="Normal"/>
        <w:jc w:val="both"/>
        <w:rPr>
          <w:sz w:val="24"/>
          <w:szCs w:val="24"/>
        </w:rPr>
      </w:pPr>
      <w:r w:rsidR="273CAD63">
        <w:rPr/>
        <w:t xml:space="preserve">A plataforma recebe as informações sobre o cidadão que estão na RNDS e representa um grande avanço no empoderamento do cidadão sobre sua própria saúde.  </w:t>
      </w:r>
    </w:p>
    <w:p w:rsidR="1BC2EC46" w:rsidP="1BC2EC46" w:rsidRDefault="1BC2EC46" w14:paraId="4D70D798" w14:textId="3E13E976">
      <w:pPr>
        <w:pStyle w:val="Normal"/>
        <w:jc w:val="both"/>
        <w:rPr>
          <w:rFonts w:ascii="Segoe UI" w:hAnsi="Segoe UI" w:eastAsia="Segoe UI" w:cs="Segoe UI"/>
          <w:b w:val="0"/>
          <w:bCs w:val="0"/>
          <w:i w:val="0"/>
          <w:iCs w:val="0"/>
          <w:caps w:val="0"/>
          <w:smallCaps w:val="0"/>
          <w:noProof w:val="0"/>
          <w:color w:val="333333"/>
          <w:sz w:val="18"/>
          <w:szCs w:val="18"/>
          <w:lang w:val="pt-BR"/>
        </w:rPr>
      </w:pPr>
      <w:commentRangeStart w:id="351962516"/>
      <w:commentRangeStart w:id="975018566"/>
      <w:r w:rsidR="273CAD63">
        <w:rPr/>
        <w:t xml:space="preserve">Esta ferramenta promove a autonomia e o protagonismo do usuário, oferece controle e transparência sobre suas informações de saúde,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maior integração entre os profissionais de saúde e entre profissional-usuário,</w:t>
      </w:r>
      <w:r w:rsidR="273CAD63">
        <w:rPr/>
        <w:t xml:space="preserve"> além de contribuir para a continuidade do cuidado. </w:t>
      </w:r>
      <w:commentRangeEnd w:id="351962516"/>
      <w:r>
        <w:rPr>
          <w:rStyle w:val="CommentReference"/>
        </w:rPr>
        <w:commentReference w:id="351962516"/>
      </w:r>
      <w:commentRangeEnd w:id="975018566"/>
      <w:r>
        <w:rPr>
          <w:rStyle w:val="CommentReference"/>
        </w:rPr>
        <w:commentReference w:id="975018566"/>
      </w:r>
    </w:p>
    <w:p w:rsidR="1BC2EC46" w:rsidP="1BC2EC46" w:rsidRDefault="1BC2EC46" w14:paraId="1795D068" w14:textId="50B37B50">
      <w:pPr>
        <w:pStyle w:val="Normal"/>
        <w:jc w:val="both"/>
      </w:pPr>
    </w:p>
    <w:p w:rsidR="273CAD63" w:rsidP="1BC2EC46" w:rsidRDefault="273CAD63" w14:paraId="083F5ABD" w14:textId="4B769E13">
      <w:pPr>
        <w:pStyle w:val="Normal"/>
        <w:jc w:val="both"/>
        <w:rPr>
          <w:b w:val="1"/>
          <w:bCs w:val="1"/>
        </w:rPr>
      </w:pPr>
      <w:r w:rsidRPr="1BC2EC46" w:rsidR="273CAD63">
        <w:rPr>
          <w:b w:val="1"/>
          <w:bCs w:val="1"/>
        </w:rPr>
        <w:t xml:space="preserve">6.2 </w:t>
      </w:r>
      <w:commentRangeStart w:id="1735304336"/>
      <w:r w:rsidRPr="1BC2EC46" w:rsidR="273CAD63">
        <w:rPr>
          <w:b w:val="1"/>
          <w:bCs w:val="1"/>
        </w:rPr>
        <w:t xml:space="preserve">SUS Digital Profissional </w:t>
      </w:r>
      <w:commentRangeEnd w:id="1735304336"/>
      <w:r>
        <w:rPr>
          <w:rStyle w:val="CommentReference"/>
        </w:rPr>
        <w:commentReference w:id="1735304336"/>
      </w:r>
    </w:p>
    <w:p w:rsidR="273CAD63" w:rsidP="1BC2EC46" w:rsidRDefault="273CAD63" w14:paraId="269AC674" w14:textId="3BA9D1FF">
      <w:pPr>
        <w:pStyle w:val="Normal"/>
        <w:jc w:val="both"/>
      </w:pPr>
      <w:r w:rsidR="273CAD63">
        <w:rPr/>
        <w:t xml:space="preserve">Plataforma destinada à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profissionais da medicina, odontologia e enfermagem</w:t>
      </w:r>
      <w:r w:rsidR="273CAD63">
        <w:rPr/>
        <w:t xml:space="preserve"> acessarem o histórico clínico do usuário, a partir das informações disponíveis na RNDS, com o propósito de facilitar os atendimentos e a continuidade do cuidado. </w:t>
      </w:r>
    </w:p>
    <w:p w:rsidR="273CAD63" w:rsidP="1BC2EC46" w:rsidRDefault="273CAD63" w14:paraId="11D16586" w14:textId="42FEC7C1">
      <w:pPr>
        <w:pStyle w:val="Normal"/>
        <w:jc w:val="both"/>
      </w:pPr>
      <w:r w:rsidR="273CAD63">
        <w:rPr/>
        <w:t>Quando novos documentos clínicos e cargas legadas são incluídos à RNDS, os profissionais de saúde terão acesso através desse sistema.</w:t>
      </w:r>
    </w:p>
    <w:p w:rsidR="273CAD63" w:rsidP="1BC2EC46" w:rsidRDefault="273CAD63" w14:paraId="1D52AAE4" w14:textId="45C09770">
      <w:pPr>
        <w:pStyle w:val="Normal"/>
        <w:jc w:val="both"/>
        <w:rPr>
          <w:rFonts w:ascii="Aptos" w:hAnsi="Aptos" w:eastAsia="Aptos" w:cs="" w:asciiTheme="minorAscii" w:hAnsiTheme="minorAscii" w:eastAsiaTheme="minorAscii" w:cstheme="minorBidi"/>
          <w:noProof w:val="0"/>
          <w:color w:val="auto"/>
          <w:sz w:val="24"/>
          <w:szCs w:val="24"/>
          <w:lang w:val="pt-BR" w:eastAsia="en-US" w:bidi="ar-SA"/>
        </w:rPr>
      </w:pPr>
      <w:r w:rsidR="273CAD63">
        <w:rPr/>
        <w:t>É importante ressaltar que o</w:t>
      </w:r>
      <w:r w:rsidRPr="1BC2EC46" w:rsidR="273CAD63">
        <w:rPr>
          <w:rFonts w:ascii="helvetica" w:hAnsi="helvetica" w:eastAsia="helvetica" w:cs="helvetica"/>
          <w:b w:val="0"/>
          <w:bCs w:val="0"/>
          <w:i w:val="0"/>
          <w:iCs w:val="0"/>
          <w:caps w:val="0"/>
          <w:smallCaps w:val="0"/>
          <w:noProof w:val="0"/>
          <w:color w:val="333333"/>
          <w:sz w:val="21"/>
          <w:szCs w:val="21"/>
          <w:lang w:val="pt-BR"/>
        </w:rPr>
        <w:t xml:space="preserve">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SUS Digital Profissional é uma plataforma de visualização de dados clínicos disponíveis na RNDS, não sendo possível alterar ou inserir registros de saúde. Ademais, os registros clínicos poderão ser visualizados somente no contexto de atendimento. Sendo assim, o profissional de saúde terá o acesso aos dados no prontuário eletrônico, ao iniciar o atendimento deverá habilitar o acesso ao SUS Digital Profissional.</w:t>
      </w:r>
    </w:p>
    <w:p w:rsidR="273CAD63" w:rsidP="1BC2EC46" w:rsidRDefault="273CAD63" w14:paraId="34AD99DF" w14:textId="43B4AB2B">
      <w:pPr>
        <w:pStyle w:val="Normal"/>
        <w:jc w:val="both"/>
      </w:pPr>
      <w:r w:rsidR="273CAD63">
        <w:rPr/>
        <w:t>Por meio do SUS Digital Profissional, os profissionais de saúde visualizam os registros de vacina administradas, resultados de exames para diagnósticos da COVID-19, medicamentos dispensados, registros de atendimento clínico, registros de saúde e alergias autodeclaradas e histórico de internações e atendimentos.</w:t>
      </w:r>
    </w:p>
    <w:p w:rsidR="1BC2EC46" w:rsidP="1BC2EC46" w:rsidRDefault="1BC2EC46" w14:paraId="67AF9D2D" w14:textId="1079A0A5">
      <w:pPr>
        <w:pStyle w:val="Normal"/>
        <w:jc w:val="both"/>
        <w:rPr>
          <w:rFonts w:ascii="helvetica" w:hAnsi="helvetica" w:eastAsia="helvetica" w:cs="helvetica"/>
          <w:i w:val="1"/>
          <w:iCs w:val="1"/>
          <w:noProof w:val="0"/>
          <w:sz w:val="21"/>
          <w:szCs w:val="21"/>
          <w:lang w:val="pt-BR"/>
        </w:rPr>
      </w:pPr>
      <w:commentRangeStart w:id="182053439"/>
      <w:r w:rsidR="273CAD63">
        <w:rPr/>
        <w:t xml:space="preserve">O acesso ao SUS Digital Profissional se dá quando o prontuário eletrônico utilizado pelo estabelecimento de saúde está conectado à RNDS. Na APS, as unidades que utilizam o PEC e-SUS APS,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o gestor municipal de saúde precisa solicitar a integração do PEC e-SUS AB na plataforma e-gestor AB. Após a integração, profissionais logados no PEC e-SUS APS, estarão aptos a acessar as informações do SUS Profissional, no contexto de atendimento, com o login único do Gov.Br. </w:t>
      </w:r>
      <w:commentRangeStart w:id="1408926954"/>
      <w:commentRangeStart w:id="156065031"/>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Os profissionais credenciados</w:t>
      </w:r>
      <w:commentRangeEnd w:id="1408926954"/>
      <w:r>
        <w:rPr>
          <w:rStyle w:val="CommentReference"/>
        </w:rPr>
        <w:commentReference w:id="1408926954"/>
      </w:r>
      <w:commentRangeEnd w:id="156065031"/>
      <w:r>
        <w:rPr>
          <w:rStyle w:val="CommentReference"/>
        </w:rPr>
        <w:commentReference w:id="156065031"/>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deverão dispor de Selo Prata ou Ouro. Para os estabelecimentos de APS que utilizam sistemas de prontuários próprios, ou de terceiros, as orientações para a integração estão disponíveis no portal de serviços do DATASUS: </w:t>
      </w:r>
      <w:hyperlink r:id="R89a61437dc084148">
        <w:r w:rsidRPr="1BC2EC46" w:rsidR="273CAD63">
          <w:rPr>
            <w:rStyle w:val="Hyperlink"/>
            <w:rFonts w:ascii="helvetica" w:hAnsi="helvetica" w:eastAsia="helvetica" w:cs="helvetica"/>
            <w:b w:val="0"/>
            <w:bCs w:val="0"/>
            <w:i w:val="0"/>
            <w:iCs w:val="0"/>
            <w:caps w:val="0"/>
            <w:smallCaps w:val="0"/>
            <w:noProof w:val="0"/>
            <w:sz w:val="21"/>
            <w:szCs w:val="21"/>
            <w:lang w:val="pt-BR"/>
          </w:rPr>
          <w:t>https://servicos-datasus.saude.gov.br/detalhe/bJX70NKuoQ.</w:t>
        </w:r>
      </w:hyperlink>
    </w:p>
    <w:p w:rsidR="273CAD63" w:rsidP="1BC2EC46" w:rsidRDefault="273CAD63" w14:paraId="6F6040AC" w14:textId="4BAB5928">
      <w:pPr>
        <w:pStyle w:val="Normal"/>
        <w:ind w:left="0"/>
        <w:jc w:val="both"/>
        <w:rPr>
          <w:noProof w:val="0"/>
          <w:lang w:val="pt-BR"/>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Em relação ao acesso para profissionais atuantes na atenção especializada, a Secretaria de Informação e Saúde Digital, SEIDIGI/DATASUS, tem realizado piloto com hospitais para validar a disponibilidade do SUS Digital Profissional para a hospitais.</w:t>
      </w:r>
      <w:r>
        <w:br/>
      </w:r>
      <w:commentRangeEnd w:id="182053439"/>
      <w:r>
        <w:rPr>
          <w:rStyle w:val="CommentReference"/>
        </w:rPr>
        <w:commentReference w:id="182053439"/>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Diante do exposto, caso o seu município e/ou estabelecimento ainda não esteja integrado à RNDS, sugere-se conhecer melhor os fluxos e manuais disponíveis no e-Gestor AB e Portal de Serviços do Departamento de Informática do SUS (DATASUS) do Ministério da Saúde. Com a integração realizada, no prontuário eletrônico, o profissional terá acesso a funcionalidade (botão) para acessar o SUS Digital Profissional.</w:t>
      </w:r>
    </w:p>
    <w:p w:rsidR="1BC2EC46" w:rsidP="1BC2EC46" w:rsidRDefault="1BC2EC46" w14:paraId="0B669953" w14:textId="26756595">
      <w:pPr>
        <w:ind w:left="0"/>
        <w:jc w:val="both"/>
        <w:rPr>
          <w:rStyle w:val="Hyperlink"/>
          <w:rFonts w:ascii="helvetica" w:hAnsi="helvetica" w:eastAsia="helvetica" w:cs="helvetica"/>
          <w:b w:val="0"/>
          <w:bCs w:val="0"/>
          <w:i w:val="1"/>
          <w:iCs w:val="1"/>
          <w:caps w:val="0"/>
          <w:smallCaps w:val="0"/>
          <w:noProof w:val="0"/>
          <w:sz w:val="21"/>
          <w:szCs w:val="21"/>
          <w:lang w:val="pt-BR"/>
        </w:rPr>
      </w:pPr>
      <w:commentRangeStart w:id="1300852275"/>
      <w:r w:rsidRPr="1BC2EC46" w:rsidR="273CAD63">
        <w:rPr>
          <w:rFonts w:ascii="helvetica" w:hAnsi="helvetica" w:eastAsia="helvetica" w:cs="helvetica"/>
          <w:b w:val="0"/>
          <w:bCs w:val="0"/>
          <w:i w:val="1"/>
          <w:iCs w:val="1"/>
          <w:caps w:val="0"/>
          <w:smallCaps w:val="0"/>
          <w:noProof w:val="0"/>
          <w:color w:val="333333"/>
          <w:sz w:val="21"/>
          <w:szCs w:val="21"/>
          <w:lang w:val="pt-BR"/>
        </w:rPr>
        <w:t xml:space="preserve">Referência: </w:t>
      </w:r>
      <w:ins w:author="Nilcilene de Oliveira" w:date="2025-07-09T13:57:47.447Z" w:id="1965931807">
        <w:r>
          <w:fldChar w:fldCharType="begin"/>
        </w:r>
      </w:ins>
      <w:r>
        <w:instrText xml:space="preserve">HYPERLINK "https://webatendimento.saude.gov.br/faq/susdigitalprofissional" </w:instrText>
      </w:r>
      <w:ins w:author="Nilcilene de Oliveira" w:date="2025-07-09T13:57:47.447Z" w:id="1691730057">
        <w:r>
          <w:fldChar w:fldCharType="separate"/>
        </w:r>
      </w:ins>
      <w:r w:rsidRPr="1BC2EC46" w:rsidR="273CAD63">
        <w:rPr>
          <w:rStyle w:val="Hyperlink"/>
          <w:rFonts w:ascii="helvetica" w:hAnsi="helvetica" w:eastAsia="helvetica" w:cs="helvetica"/>
          <w:b w:val="0"/>
          <w:bCs w:val="0"/>
          <w:i w:val="1"/>
          <w:iCs w:val="1"/>
          <w:caps w:val="0"/>
          <w:smallCaps w:val="0"/>
          <w:noProof w:val="0"/>
          <w:sz w:val="21"/>
          <w:szCs w:val="21"/>
          <w:lang w:val="pt-BR"/>
        </w:rPr>
        <w:t>https://webatendimento.saude.gov.br/faq/susdigitalprofissional</w:t>
      </w:r>
      <w:r>
        <w:fldChar w:fldCharType="end"/>
      </w:r>
      <w:commentRangeEnd w:id="1300852275"/>
      <w:r>
        <w:rPr>
          <w:rStyle w:val="CommentReference"/>
        </w:rPr>
        <w:commentReference w:id="1300852275"/>
      </w:r>
    </w:p>
    <w:p w:rsidR="273CAD63" w:rsidP="1BC2EC46" w:rsidRDefault="273CAD63" w14:paraId="277D78C3" w14:textId="424E92BE">
      <w:pPr>
        <w:pStyle w:val="Normal"/>
        <w:ind w:left="0"/>
        <w:jc w:val="both"/>
        <w:rPr>
          <w:b w:val="1"/>
          <w:bCs w:val="1"/>
        </w:rPr>
      </w:pPr>
      <w:r w:rsidRPr="1BC2EC46" w:rsidR="273CAD63">
        <w:rPr>
          <w:b w:val="1"/>
          <w:bCs w:val="1"/>
        </w:rPr>
        <w:t xml:space="preserve">6.3 </w:t>
      </w:r>
      <w:commentRangeStart w:id="351790322"/>
      <w:r w:rsidRPr="1BC2EC46" w:rsidR="273CAD63">
        <w:rPr>
          <w:b w:val="1"/>
          <w:bCs w:val="1"/>
        </w:rPr>
        <w:t>SUS Digital Gestor</w:t>
      </w:r>
      <w:commentRangeEnd w:id="351790322"/>
      <w:r>
        <w:rPr>
          <w:rStyle w:val="CommentReference"/>
        </w:rPr>
        <w:commentReference w:id="351790322"/>
      </w:r>
    </w:p>
    <w:p w:rsidR="273CAD63" w:rsidP="1BC2EC46" w:rsidRDefault="273CAD63" w14:paraId="3F047D75" w14:textId="39E25F4B">
      <w:pPr>
        <w:ind w:lef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É uma plataforma que disponibiliza os dados, provenientes da Rede Nacional de Dados em Saúde (RNDS) e das métricas das plataformas SUS Digital, para a gestão pública de saúde. Tem o intuito de otimizar o planejamento e monitoramento, além de possibilitar o aprimoramento das políticas de saúde, garantindo maior eficiência, transparência e segurança na tomada de decisões.</w:t>
      </w:r>
    </w:p>
    <w:p w:rsidR="273CAD63" w:rsidP="1BC2EC46" w:rsidRDefault="273CAD63" w14:paraId="752E96C0" w14:textId="45063009">
      <w:pPr>
        <w:ind w:lef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O acesso à plataforma é destinado a gestores públicos de saúde das esferas federal, estadual e municipal, que precisam de dados para análise, planejamento e tomada de decisão.</w:t>
      </w:r>
    </w:p>
    <w:p w:rsidR="273CAD63" w:rsidP="1BC2EC46" w:rsidRDefault="273CAD63" w14:paraId="01FE4ED7" w14:textId="1B37AE2D">
      <w:pPr>
        <w:pStyle w:val="Normal"/>
        <w:jc w:val="both"/>
        <w:rPr>
          <w:rFonts w:ascii="Aptos" w:hAnsi="Aptos" w:eastAsia="Aptos" w:cs="" w:asciiTheme="minorAscii" w:hAnsiTheme="minorAscii" w:eastAsiaTheme="minorAscii" w:cstheme="minorBidi"/>
          <w:color w:val="auto"/>
          <w:sz w:val="24"/>
          <w:szCs w:val="24"/>
          <w:lang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Para ter acesso ao SUS Digital Gestor, os gestores interessados devem solicitar o acesso por meio do Sistema de Cadastro e Permissão de Acesso do Ministério da Saúde (SCPA), sistema criado pelo Ministério da Saúde, para unificar o cadastramento dos usuários a todos os sistemas web do MS, disponível no link:</w:t>
      </w:r>
      <w:r>
        <w:br/>
      </w:r>
      <w:hyperlink r:id="R8c234e748fde4b72">
        <w:r w:rsidRPr="1BC2EC46" w:rsidR="273CAD63">
          <w:rPr>
            <w:rStyle w:val="Hyperlink"/>
            <w:rFonts w:ascii="Aptos" w:hAnsi="Aptos" w:eastAsia="Aptos" w:cs="" w:asciiTheme="minorAscii" w:hAnsiTheme="minorAscii" w:eastAsiaTheme="minorAscii" w:cstheme="minorBidi"/>
            <w:noProof w:val="0"/>
            <w:sz w:val="24"/>
            <w:szCs w:val="24"/>
            <w:lang w:val="pt-BR" w:eastAsia="en-US" w:bidi="ar-SA"/>
          </w:rPr>
          <w:t>https://acesso.saude.gov.br/login</w:t>
        </w:r>
      </w:hyperlink>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Para mais informações, sobre o acesso, consulte o Manual do SCPA: </w:t>
      </w:r>
      <w:hyperlink r:id="Rf34f0e827e0248d6">
        <w:r w:rsidRPr="1BC2EC46" w:rsidR="273CAD63">
          <w:rPr>
            <w:rStyle w:val="Hyperlink"/>
            <w:rFonts w:ascii="Aptos" w:hAnsi="Aptos" w:eastAsia="Aptos" w:cs="" w:asciiTheme="minorAscii" w:hAnsiTheme="minorAscii" w:eastAsiaTheme="minorAscii" w:cstheme="minorBidi"/>
            <w:noProof w:val="0"/>
            <w:sz w:val="24"/>
            <w:szCs w:val="24"/>
            <w:lang w:val="pt-BR" w:eastAsia="en-US" w:bidi="ar-SA"/>
          </w:rPr>
          <w:t>https://acesso.saude.gov.br/ManualSCPA_190824_v3.pdf</w:t>
        </w:r>
      </w:hyperlink>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 </w:t>
      </w:r>
      <w:r>
        <w:br/>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Esse sistema gerencia a liberação de usuários conforme o perfil e as permissões necessárias para cada nível de gestão.</w:t>
      </w:r>
    </w:p>
    <w:p w:rsidR="273CAD63" w:rsidP="1BC2EC46" w:rsidRDefault="273CAD63" w14:paraId="5569DAA5" w14:textId="4E9DAB12">
      <w:pPr>
        <w:pStyle w:val="Normal"/>
        <w:jc w:val="both"/>
        <w:rPr>
          <w:rFonts w:ascii="helvetica" w:hAnsi="helvetica" w:eastAsia="helvetica" w:cs="helvetica"/>
          <w:b w:val="0"/>
          <w:bCs w:val="0"/>
          <w:i w:val="0"/>
          <w:iCs w:val="0"/>
          <w:caps w:val="0"/>
          <w:smallCaps w:val="0"/>
          <w:noProof w:val="0"/>
          <w:color w:val="333333"/>
          <w:sz w:val="21"/>
          <w:szCs w:val="21"/>
          <w:lang w:val="en-US"/>
        </w:rPr>
      </w:pPr>
      <w:r w:rsidRPr="1BC2EC46" w:rsidR="273CAD63">
        <w:rPr>
          <w:rFonts w:ascii="Aptos" w:hAnsi="Aptos" w:eastAsia="Aptos" w:cs="" w:asciiTheme="minorAscii" w:hAnsiTheme="minorAscii" w:eastAsiaTheme="minorAscii" w:cstheme="minorBidi"/>
          <w:color w:val="auto"/>
          <w:sz w:val="24"/>
          <w:szCs w:val="24"/>
          <w:lang w:eastAsia="en-US" w:bidi="ar-SA"/>
        </w:rPr>
        <w:t>A atualização dos dados se dá de forma contínua, conforme a disponibilidade das fontes integradas, com a RNDS e das plataformas SUS Digital. A periodicidade pode variar de acordo com o tipo de dado disponibilizado.</w:t>
      </w:r>
      <w:r>
        <w:br/>
      </w:r>
      <w:r>
        <w:br/>
      </w:r>
      <w:r w:rsidRPr="1BC2EC46" w:rsidR="273CAD63">
        <w:rPr>
          <w:rFonts w:ascii="Aptos" w:hAnsi="Aptos" w:eastAsia="Aptos" w:cs="" w:asciiTheme="minorAscii" w:hAnsiTheme="minorAscii" w:eastAsiaTheme="minorAscii" w:cstheme="minorBidi"/>
          <w:noProof w:val="0"/>
          <w:color w:val="auto"/>
          <w:sz w:val="24"/>
          <w:szCs w:val="24"/>
          <w:lang w:val="en-US" w:eastAsia="en-US" w:bidi="ar-SA"/>
        </w:rPr>
        <w:t xml:space="preserve">Referências: </w:t>
      </w:r>
      <w:ins w:author="Nilcilene de Oliveira" w:date="2025-07-09T14:16:04.004Z" w:id="485384838">
        <w:r>
          <w:fldChar w:fldCharType="begin"/>
        </w:r>
      </w:ins>
      <w:r>
        <w:instrText xml:space="preserve">HYPERLINK "https://webatendimento.saude.gov.br/faq/susdigitalgestor" </w:instrText>
      </w:r>
      <w:ins w:author="Nilcilene de Oliveira" w:date="2025-07-09T14:16:04.004Z" w:id="674068344">
        <w:r>
          <w:fldChar w:fldCharType="separate"/>
        </w:r>
      </w:ins>
      <w:r w:rsidRPr="1BC2EC46" w:rsidR="273CAD63">
        <w:rPr>
          <w:rStyle w:val="Hyperlink"/>
          <w:rFonts w:ascii="helvetica" w:hAnsi="helvetica" w:eastAsia="helvetica" w:cs="helvetica"/>
          <w:b w:val="0"/>
          <w:bCs w:val="0"/>
          <w:i w:val="0"/>
          <w:iCs w:val="0"/>
          <w:caps w:val="0"/>
          <w:smallCaps w:val="0"/>
          <w:noProof w:val="0"/>
          <w:sz w:val="21"/>
          <w:szCs w:val="21"/>
          <w:lang w:val="en-US"/>
        </w:rPr>
        <w:t>https://webatendimento.saude.gov.br/faq/susdigitalgestor</w:t>
      </w:r>
      <w:r>
        <w:fldChar w:fldCharType="end"/>
      </w:r>
    </w:p>
    <w:p w:rsidR="1BC2EC46" w:rsidP="1BC2EC46" w:rsidRDefault="1BC2EC46" w14:paraId="16B7249C" w14:textId="7767CC74">
      <w:pPr>
        <w:pStyle w:val="Normal"/>
        <w:jc w:val="both"/>
        <w:rPr>
          <w:rFonts w:ascii="helvetica" w:hAnsi="helvetica" w:eastAsia="helvetica" w:cs="helvetica"/>
          <w:b w:val="0"/>
          <w:bCs w:val="0"/>
          <w:i w:val="0"/>
          <w:iCs w:val="0"/>
          <w:caps w:val="0"/>
          <w:smallCaps w:val="0"/>
          <w:noProof w:val="0"/>
          <w:sz w:val="21"/>
          <w:szCs w:val="21"/>
          <w:lang w:val="en-US"/>
        </w:rPr>
      </w:pPr>
    </w:p>
    <w:p w:rsidR="1BC2EC46" w:rsidP="1BC2EC46" w:rsidRDefault="1BC2EC46" w14:paraId="3033CF5C" w14:textId="6599BCDB">
      <w:pPr>
        <w:pStyle w:val="Normal"/>
        <w:jc w:val="both"/>
        <w:rPr>
          <w:rFonts w:ascii="helvetica" w:hAnsi="helvetica" w:eastAsia="helvetica" w:cs="helvetica"/>
          <w:b w:val="0"/>
          <w:bCs w:val="0"/>
          <w:i w:val="0"/>
          <w:iCs w:val="0"/>
          <w:caps w:val="0"/>
          <w:smallCaps w:val="0"/>
          <w:noProof w:val="0"/>
          <w:sz w:val="21"/>
          <w:szCs w:val="21"/>
          <w:lang w:val="en-US"/>
        </w:rPr>
      </w:pPr>
    </w:p>
    <w:p w:rsidR="1BC2EC46" w:rsidP="1BC2EC46" w:rsidRDefault="1BC2EC46" w14:paraId="5B482A2C" w14:textId="017A0897">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noProof w:val="0"/>
          <w:color w:val="auto"/>
          <w:sz w:val="24"/>
          <w:szCs w:val="24"/>
          <w:lang w:val="en-US" w:eastAsia="en-US" w:bidi="ar-SA"/>
        </w:rPr>
      </w:pPr>
    </w:p>
    <w:p w:rsidR="273CAD63" w:rsidP="1BC2EC46" w:rsidRDefault="273CAD63" w14:paraId="4D85776C" w14:textId="1B96937B">
      <w:pPr>
        <w:pStyle w:val="Normal"/>
        <w:suppressLineNumbers w:val="0"/>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b w:val="1"/>
          <w:bCs w:val="1"/>
          <w:noProof w:val="0"/>
          <w:color w:val="auto"/>
          <w:sz w:val="24"/>
          <w:szCs w:val="24"/>
          <w:lang w:val="en-US" w:eastAsia="en-US" w:bidi="ar-SA"/>
        </w:rPr>
      </w:pPr>
      <w:r w:rsidRPr="1BC2EC46" w:rsidR="273CAD63">
        <w:rPr>
          <w:rFonts w:ascii="Aptos" w:hAnsi="Aptos" w:eastAsia="Aptos" w:cs="" w:asciiTheme="minorAscii" w:hAnsiTheme="minorAscii" w:eastAsiaTheme="minorAscii" w:cstheme="minorBidi"/>
          <w:b w:val="1"/>
          <w:bCs w:val="1"/>
          <w:noProof w:val="0"/>
          <w:color w:val="auto"/>
          <w:sz w:val="24"/>
          <w:szCs w:val="24"/>
          <w:lang w:val="en-US" w:eastAsia="en-US" w:bidi="ar-SA"/>
        </w:rPr>
        <w:t xml:space="preserve">7 </w:t>
      </w:r>
      <w:commentRangeStart w:id="1202072329"/>
      <w:commentRangeStart w:id="1768048389"/>
      <w:r w:rsidRPr="1BC2EC46" w:rsidR="273CAD63">
        <w:rPr>
          <w:rFonts w:ascii="Aptos" w:hAnsi="Aptos" w:eastAsia="Aptos" w:cs="" w:asciiTheme="minorAscii" w:hAnsiTheme="minorAscii" w:eastAsiaTheme="minorAscii" w:cstheme="minorBidi"/>
          <w:b w:val="1"/>
          <w:bCs w:val="1"/>
          <w:noProof w:val="0"/>
          <w:color w:val="auto"/>
          <w:sz w:val="24"/>
          <w:szCs w:val="24"/>
          <w:lang w:val="en-US" w:eastAsia="en-US" w:bidi="ar-SA"/>
        </w:rPr>
        <w:t>E-SUS APS</w:t>
      </w:r>
      <w:commentRangeEnd w:id="1202072329"/>
      <w:r>
        <w:rPr>
          <w:rStyle w:val="CommentReference"/>
        </w:rPr>
        <w:commentReference w:id="1202072329"/>
      </w:r>
      <w:commentRangeEnd w:id="1768048389"/>
      <w:r>
        <w:rPr>
          <w:rStyle w:val="CommentReference"/>
        </w:rPr>
        <w:commentReference w:id="1768048389"/>
      </w:r>
    </w:p>
    <w:p w:rsidR="273CAD63" w:rsidP="1BC2EC46" w:rsidRDefault="273CAD63" w14:paraId="5FECF92A" w14:textId="24A3A7CE">
      <w:pPr>
        <w:pStyle w:val="Normal"/>
        <w:suppressLineNumbers w:val="0"/>
        <w:shd w:val="clear" w:color="auto" w:fill="FFFFFF" w:themeFill="background1"/>
        <w:bidi w:val="0"/>
        <w:spacing w:before="0" w:beforeAutospacing="off" w:after="0" w:afterAutospacing="off" w:line="279" w:lineRule="auto"/>
        <w:ind w:left="0" w:right="0"/>
        <w:jc w:val="both"/>
        <w:rPr>
          <w:rFonts w:ascii="Aptos" w:hAnsi="Aptos" w:eastAsia="Aptos" w:cs="" w:asciiTheme="minorAscii" w:hAnsiTheme="minorAscii" w:eastAsiaTheme="minorAscii" w:cstheme="minorBidi"/>
          <w:i w:val="0"/>
          <w:iCs w:val="0"/>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O e-SUS APS é uma estratégia da Secretaria de Atenção Primária à Saúde (Saps), do Ministério da Saúde, que visa modernizar e integrar a gestão da informação na APS. Parte do processo de informatização qualificada do SUS, em que busca consolidar um modelo de gestão digital que apoie os municípios para organizar os serviços, no monitoramento de indicadores e na qualificação do cuidado prestado à população (BRASIL, 2025 e-SUS). </w:t>
      </w:r>
    </w:p>
    <w:p w:rsidR="273CAD63" w:rsidP="1BC2EC46" w:rsidRDefault="273CAD63" w14:paraId="238888DF" w14:textId="56F05947">
      <w:pPr>
        <w:shd w:val="clear" w:color="auto" w:fill="FFFFFF" w:themeFill="background1"/>
        <w:bidi w:val="0"/>
        <w:spacing w:before="0" w:beforeAutospacing="off" w:after="0" w:afterAutospacing="off"/>
        <w:jc w:val="both"/>
        <w:rPr>
          <w:rFonts w:ascii="Aptos" w:hAnsi="Aptos" w:eastAsia="Aptos" w:cs="" w:asciiTheme="minorAscii" w:hAnsiTheme="minorAscii" w:eastAsiaTheme="minorAscii" w:cstheme="minorBidi"/>
          <w:i w:val="0"/>
          <w:iCs w:val="0"/>
          <w:noProof w:val="0"/>
          <w:color w:val="auto"/>
          <w:sz w:val="24"/>
          <w:szCs w:val="24"/>
          <w:lang w:val="en-US" w:eastAsia="en-US" w:bidi="ar-SA"/>
        </w:rPr>
      </w:pPr>
      <w:r w:rsidRPr="1BC2EC46" w:rsidR="273CAD63">
        <w:rPr>
          <w:rFonts w:ascii="Aptos" w:hAnsi="Aptos" w:eastAsia="Aptos" w:cs="" w:asciiTheme="minorAscii" w:hAnsiTheme="minorAscii" w:eastAsiaTheme="minorAscii" w:cstheme="minorBidi"/>
          <w:i w:val="0"/>
          <w:iCs w:val="0"/>
          <w:noProof w:val="0"/>
          <w:color w:val="auto"/>
          <w:sz w:val="24"/>
          <w:szCs w:val="24"/>
          <w:lang w:val="en-US" w:eastAsia="en-US" w:bidi="ar-SA"/>
        </w:rPr>
        <w:t xml:space="preserve">A estrutura do e-SUS APS disponibiliza funcionalidades integradas que transformam o cuidado, como videochamada, prescrição digital, odontograma, cartão de vacinação, unificação de cadastros, gestão da lista de usuários, cuidado compartilhado e cadastro. Essas soluções facilitam a coordenação entre equipes, otimizam o trabalho dos profissionais sendo mais resolutivo e centrado </w:t>
      </w:r>
      <w:r w:rsidRPr="1BC2EC46" w:rsidR="273CAD63">
        <w:rPr>
          <w:rFonts w:ascii="Aptos" w:hAnsi="Aptos" w:eastAsia="Aptos" w:cs="" w:asciiTheme="minorAscii" w:hAnsiTheme="minorAscii" w:eastAsiaTheme="minorAscii" w:cstheme="minorBidi"/>
          <w:i w:val="0"/>
          <w:iCs w:val="0"/>
          <w:noProof w:val="0"/>
          <w:color w:val="auto"/>
          <w:sz w:val="24"/>
          <w:szCs w:val="24"/>
          <w:lang w:val="pt-BR" w:eastAsia="en-US" w:bidi="ar-SA"/>
        </w:rPr>
        <w:t>(BRASIL, 2025 e-SUS)</w:t>
      </w:r>
      <w:r w:rsidRPr="1BC2EC46" w:rsidR="273CAD63">
        <w:rPr>
          <w:rFonts w:ascii="Aptos" w:hAnsi="Aptos" w:eastAsia="Aptos" w:cs="" w:asciiTheme="minorAscii" w:hAnsiTheme="minorAscii" w:eastAsiaTheme="minorAscii" w:cstheme="minorBidi"/>
          <w:i w:val="0"/>
          <w:iCs w:val="0"/>
          <w:noProof w:val="0"/>
          <w:color w:val="auto"/>
          <w:sz w:val="24"/>
          <w:szCs w:val="24"/>
          <w:lang w:val="en-US" w:eastAsia="en-US" w:bidi="ar-SA"/>
        </w:rPr>
        <w:t>.</w:t>
      </w:r>
    </w:p>
    <w:p w:rsidR="6108F8EE" w:rsidP="1BC2EC46" w:rsidRDefault="6108F8EE" w14:paraId="7BE5B61B" w14:textId="2A5308BA">
      <w:pPr>
        <w:pStyle w:val="Normal"/>
        <w:shd w:val="clear" w:color="auto" w:fill="FFFFFF" w:themeFill="background1"/>
        <w:bidi w:val="0"/>
        <w:spacing w:before="0" w:beforeAutospacing="off" w:after="240" w:afterAutospacing="off"/>
        <w:jc w:val="both"/>
        <w:rPr>
          <w:rFonts w:ascii="Aptos" w:hAnsi="Aptos" w:eastAsia="Aptos" w:cs="" w:asciiTheme="minorAscii" w:hAnsiTheme="minorAscii" w:eastAsiaTheme="minorAscii" w:cstheme="minorBidi"/>
          <w:b w:val="0"/>
          <w:bCs w:val="0"/>
          <w:i w:val="0"/>
          <w:iCs w:val="0"/>
          <w:noProof w:val="0"/>
          <w:color w:val="auto"/>
          <w:sz w:val="24"/>
          <w:szCs w:val="24"/>
          <w:lang w:val="en-US" w:eastAsia="en-US" w:bidi="ar-SA"/>
        </w:rPr>
      </w:pPr>
      <w:commentRangeStart w:id="1337470635"/>
      <w:r w:rsidRPr="1BC2EC46" w:rsidR="273CAD63">
        <w:rPr>
          <w:rFonts w:ascii="Aptos" w:hAnsi="Aptos" w:eastAsia="Aptos" w:cs="" w:asciiTheme="minorAscii" w:hAnsiTheme="minorAscii" w:eastAsiaTheme="minorAscii" w:cstheme="minorBidi"/>
          <w:b w:val="0"/>
          <w:bCs w:val="0"/>
          <w:i w:val="0"/>
          <w:iCs w:val="0"/>
          <w:noProof w:val="0"/>
          <w:color w:val="auto"/>
          <w:sz w:val="24"/>
          <w:szCs w:val="24"/>
          <w:lang w:val="en-US" w:eastAsia="en-US" w:bidi="ar-SA"/>
        </w:rPr>
        <w:t>As soluções oferecidas pelo e-SUS APS são:</w:t>
      </w:r>
      <w:commentRangeEnd w:id="1337470635"/>
      <w:r>
        <w:rPr>
          <w:rStyle w:val="CommentReference"/>
        </w:rPr>
        <w:commentReference w:id="1337470635"/>
      </w:r>
    </w:p>
    <w:p w:rsidR="273CAD63" w:rsidP="1BC2EC46" w:rsidRDefault="273CAD63" w14:paraId="738E2531" w14:textId="7F7CE42F">
      <w:pPr>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i w:val="0"/>
          <w:iCs w:val="0"/>
          <w:noProof w:val="0"/>
          <w:color w:val="auto"/>
          <w:sz w:val="24"/>
          <w:szCs w:val="24"/>
          <w:lang w:val="en-US" w:eastAsia="en-US" w:bidi="ar-SA"/>
        </w:rPr>
      </w:pPr>
      <w:r w:rsidR="273CAD63">
        <w:drawing>
          <wp:inline wp14:editId="688C2D71" wp14:anchorId="02D175AD">
            <wp:extent cx="5724524" cy="4229100"/>
            <wp:effectExtent l="0" t="0" r="0" b="0"/>
            <wp:docPr id="860797998" name="" title=""/>
            <wp:cNvGraphicFramePr>
              <a:graphicFrameLocks noChangeAspect="1"/>
            </wp:cNvGraphicFramePr>
            <a:graphic>
              <a:graphicData uri="http://schemas.openxmlformats.org/drawingml/2006/picture">
                <pic:pic>
                  <pic:nvPicPr>
                    <pic:cNvPr id="0" name=""/>
                    <pic:cNvPicPr/>
                  </pic:nvPicPr>
                  <pic:blipFill>
                    <a:blip r:embed="Raca0342a00e848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4" cy="4229100"/>
                    </a:xfrm>
                    <a:prstGeom xmlns:a="http://schemas.openxmlformats.org/drawingml/2006/main" prst="rect">
                      <a:avLst/>
                    </a:prstGeom>
                  </pic:spPr>
                </pic:pic>
              </a:graphicData>
            </a:graphic>
          </wp:inline>
        </w:drawing>
      </w:r>
      <w:r w:rsidRPr="1BC2EC46" w:rsidR="273CAD63">
        <w:rPr>
          <w:sz w:val="20"/>
          <w:szCs w:val="20"/>
        </w:rPr>
        <w:t xml:space="preserve">Fonte: </w:t>
      </w:r>
      <w:r w:rsidRPr="1BC2EC46" w:rsidR="273CAD63">
        <w:rPr>
          <w:rFonts w:ascii="Aptos" w:hAnsi="Aptos" w:eastAsia="Aptos" w:cs="" w:asciiTheme="minorAscii" w:hAnsiTheme="minorAscii" w:eastAsiaTheme="minorAscii" w:cstheme="minorBidi"/>
          <w:i w:val="0"/>
          <w:iCs w:val="0"/>
          <w:noProof w:val="0"/>
          <w:color w:val="auto"/>
          <w:sz w:val="20"/>
          <w:szCs w:val="20"/>
          <w:lang w:val="pt-BR" w:eastAsia="en-US" w:bidi="ar-SA"/>
        </w:rPr>
        <w:t>BRASIL, 2025 e-SUS</w:t>
      </w:r>
    </w:p>
    <w:p w:rsidR="273CAD63" w:rsidP="1BC2EC46" w:rsidRDefault="273CAD63" w14:paraId="1EBEC07E" w14:textId="3988DD3A">
      <w:pPr>
        <w:bidi w:val="0"/>
        <w:spacing w:before="0" w:beforeAutospacing="off" w:after="160" w:afterAutospacing="off" w:line="279" w:lineRule="auto"/>
        <w:ind w:left="0" w:right="0"/>
        <w:jc w:val="both"/>
        <w:rPr>
          <w:rFonts w:ascii="Aptos" w:hAnsi="Aptos" w:eastAsia="Aptos" w:cs="" w:asciiTheme="minorAscii" w:hAnsiTheme="minorAscii" w:eastAsiaTheme="minorAscii" w:cstheme="minorBidi"/>
          <w:i w:val="0"/>
          <w:iCs w:val="0"/>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i w:val="0"/>
          <w:iCs w:val="0"/>
          <w:noProof w:val="0"/>
          <w:color w:val="auto"/>
          <w:sz w:val="24"/>
          <w:szCs w:val="24"/>
          <w:lang w:val="pt-BR" w:eastAsia="en-US" w:bidi="ar-SA"/>
        </w:rPr>
        <w:t>A estratégia e-SUS APS vem evoluindo ao longo do tempo de modo a tornar os atendimentos mais eficientes, com mais qualidade, segurança e aprimorar o cuidado em saúde. A Figura X mostra a evolução e transformação do e-SUS APS.</w:t>
      </w:r>
    </w:p>
    <w:p w:rsidR="273CAD63" w:rsidP="1BC2EC46" w:rsidRDefault="273CAD63" w14:paraId="532D73D0" w14:textId="116604A8">
      <w:pPr>
        <w:pStyle w:val="Normal"/>
        <w:spacing w:before="0" w:beforeAutospacing="off" w:after="0" w:afterAutospacing="off" w:line="360" w:lineRule="auto"/>
        <w:ind w:left="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Figura X. Linha do Tempo da Estratégia e-SUS APS</w:t>
      </w:r>
    </w:p>
    <w:p w:rsidR="1BC2EC46" w:rsidP="1BC2EC46" w:rsidRDefault="1BC2EC46" w14:paraId="57F13BEA" w14:textId="47B105EC">
      <w:pPr>
        <w:pStyle w:val="Normal"/>
        <w:spacing w:before="0" w:beforeAutospacing="off" w:after="0" w:afterAutospacing="off" w:line="360" w:lineRule="auto"/>
        <w:ind w:left="720" w:hanging="360"/>
        <w:jc w:val="both"/>
        <w:rPr>
          <w:rFonts w:ascii="Aptos" w:hAnsi="Aptos" w:eastAsia="Aptos" w:cs="" w:asciiTheme="minorAscii" w:hAnsiTheme="minorAscii" w:eastAsiaTheme="minorAscii" w:cstheme="minorBidi"/>
          <w:noProof w:val="0"/>
          <w:color w:val="auto"/>
          <w:sz w:val="24"/>
          <w:szCs w:val="24"/>
          <w:lang w:val="pt-BR" w:eastAsia="en-US" w:bidi="ar-SA"/>
        </w:rPr>
      </w:pPr>
    </w:p>
    <w:p w:rsidR="273CAD63" w:rsidP="1BC2EC46" w:rsidRDefault="273CAD63" w14:paraId="763D8A92" w14:textId="0DC4B60B">
      <w:pPr>
        <w:spacing w:before="0" w:beforeAutospacing="off" w:after="0" w:afterAutospacing="off" w:line="360" w:lineRule="auto"/>
        <w:ind w:left="0"/>
        <w:jc w:val="both"/>
        <w:rPr>
          <w:rFonts w:ascii="Aptos" w:hAnsi="Aptos" w:eastAsia="Aptos" w:cs="" w:asciiTheme="minorAscii" w:hAnsiTheme="minorAscii" w:eastAsiaTheme="minorAscii" w:cstheme="minorBidi"/>
          <w:i w:val="0"/>
          <w:iCs w:val="0"/>
          <w:noProof w:val="0"/>
          <w:color w:val="auto"/>
          <w:sz w:val="24"/>
          <w:szCs w:val="24"/>
          <w:lang w:val="en-US" w:eastAsia="en-US" w:bidi="ar-SA"/>
        </w:rPr>
      </w:pPr>
      <w:r w:rsidR="273CAD63">
        <w:drawing>
          <wp:inline wp14:editId="36F7BA3B" wp14:anchorId="36664A69">
            <wp:extent cx="5724524" cy="2638425"/>
            <wp:effectExtent l="0" t="0" r="0" b="0"/>
            <wp:docPr id="827067880" name="" title=""/>
            <wp:cNvGraphicFramePr>
              <a:graphicFrameLocks noChangeAspect="1"/>
            </wp:cNvGraphicFramePr>
            <a:graphic>
              <a:graphicData uri="http://schemas.openxmlformats.org/drawingml/2006/picture">
                <pic:pic>
                  <pic:nvPicPr>
                    <pic:cNvPr id="0" name=""/>
                    <pic:cNvPicPr/>
                  </pic:nvPicPr>
                  <pic:blipFill>
                    <a:blip r:embed="Ra1b01c1f1428499d">
                      <a:extLst>
                        <a:ext xmlns:a="http://schemas.openxmlformats.org/drawingml/2006/main" uri="{28A0092B-C50C-407E-A947-70E740481C1C}">
                          <a14:useLocalDpi val="0"/>
                        </a:ext>
                      </a:extLst>
                    </a:blip>
                    <a:stretch>
                      <a:fillRect/>
                    </a:stretch>
                  </pic:blipFill>
                  <pic:spPr>
                    <a:xfrm>
                      <a:off x="0" y="0"/>
                      <a:ext cx="5724524" cy="2638425"/>
                    </a:xfrm>
                    <a:prstGeom prst="rect">
                      <a:avLst/>
                    </a:prstGeom>
                  </pic:spPr>
                </pic:pic>
              </a:graphicData>
            </a:graphic>
          </wp:inline>
        </w:drawing>
      </w:r>
      <w:r w:rsidRPr="1BC2EC46" w:rsidR="273CAD63">
        <w:rPr>
          <w:sz w:val="20"/>
          <w:szCs w:val="20"/>
        </w:rPr>
        <w:t xml:space="preserve">Fonte: </w:t>
      </w:r>
      <w:r w:rsidRPr="1BC2EC46" w:rsidR="273CAD63">
        <w:rPr>
          <w:rFonts w:ascii="Aptos" w:hAnsi="Aptos" w:eastAsia="Aptos" w:cs="" w:asciiTheme="minorAscii" w:hAnsiTheme="minorAscii" w:eastAsiaTheme="minorAscii" w:cstheme="minorBidi"/>
          <w:i w:val="0"/>
          <w:iCs w:val="0"/>
          <w:noProof w:val="0"/>
          <w:color w:val="auto"/>
          <w:sz w:val="20"/>
          <w:szCs w:val="20"/>
          <w:lang w:val="pt-BR" w:eastAsia="en-US" w:bidi="ar-SA"/>
        </w:rPr>
        <w:t>BRASIL, 2025 e-SUS</w:t>
      </w:r>
    </w:p>
    <w:p w:rsidR="1BC2EC46" w:rsidP="1BC2EC46" w:rsidRDefault="1BC2EC46" w14:paraId="67330F94" w14:textId="3DEE8E91">
      <w:pPr>
        <w:spacing w:before="0" w:beforeAutospacing="off" w:after="0" w:afterAutospacing="off" w:line="360" w:lineRule="auto"/>
        <w:ind w:left="0"/>
        <w:jc w:val="both"/>
        <w:rPr>
          <w:rFonts w:ascii="Aptos" w:hAnsi="Aptos" w:eastAsia="Aptos" w:cs="" w:asciiTheme="minorAscii" w:hAnsiTheme="minorAscii" w:eastAsiaTheme="minorAscii" w:cstheme="minorBidi"/>
          <w:i w:val="0"/>
          <w:iCs w:val="0"/>
          <w:noProof w:val="0"/>
          <w:color w:val="auto"/>
          <w:sz w:val="20"/>
          <w:szCs w:val="20"/>
          <w:lang w:val="pt-BR" w:eastAsia="en-US" w:bidi="ar-SA"/>
        </w:rPr>
      </w:pPr>
    </w:p>
    <w:p w:rsidR="273CAD63" w:rsidP="1BC2EC46" w:rsidRDefault="273CAD63" w14:paraId="01028484" w14:textId="0F1F9121">
      <w:pPr>
        <w:spacing w:before="0" w:beforeAutospacing="off" w:after="0" w:afterAutospacing="off" w:line="360" w:lineRule="auto"/>
        <w:ind w:left="0"/>
        <w:jc w:val="both"/>
        <w:rPr>
          <w:rFonts w:ascii="Aptos" w:hAnsi="Aptos" w:eastAsia="Aptos" w:cs="" w:asciiTheme="minorAscii" w:hAnsiTheme="minorAscii" w:eastAsiaTheme="minorAscii" w:cstheme="minorBidi"/>
          <w:i w:val="0"/>
          <w:iCs w:val="0"/>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As notas técnicas, ofícios e portarias ministeriais que versam sobre a estratégia e-SUS APS estão disponíveis em: </w:t>
      </w:r>
      <w:hyperlink r:id="R794df762094849dc">
        <w:r w:rsidRPr="1BC2EC46" w:rsidR="273CAD63">
          <w:rPr>
            <w:rStyle w:val="Hyperlink"/>
            <w:rFonts w:ascii="Aptos" w:hAnsi="Aptos" w:eastAsia="Aptos" w:cs="" w:asciiTheme="minorAscii" w:hAnsiTheme="minorAscii" w:eastAsiaTheme="minorAscii" w:cstheme="minorBidi"/>
            <w:i w:val="0"/>
            <w:iCs w:val="0"/>
            <w:noProof w:val="0"/>
            <w:sz w:val="24"/>
            <w:szCs w:val="24"/>
            <w:lang w:val="pt-BR" w:eastAsia="en-US" w:bidi="ar-SA"/>
          </w:rPr>
          <w:t>https://sisaps.saude.gov.br/sistemas/esusaps/docs/materiais-de-apoio/normativas-portarias</w:t>
        </w:r>
      </w:hyperlink>
    </w:p>
    <w:p w:rsidR="273CAD63" w:rsidP="1BC2EC46" w:rsidRDefault="273CAD63" w14:paraId="0A9D9D40" w14:textId="5EA3C05B">
      <w:pPr>
        <w:spacing w:before="240" w:beforeAutospacing="off" w:after="240" w:afterAutospacing="off"/>
        <w:jc w:val="both"/>
        <w:rPr>
          <w:rFonts w:ascii="Aptos" w:hAnsi="Aptos" w:eastAsia="Aptos" w:cs="" w:asciiTheme="minorAscii" w:hAnsiTheme="minorAscii" w:eastAsiaTheme="minorAscii" w:cstheme="minorBidi"/>
          <w:i w:val="0"/>
          <w:iCs w:val="0"/>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i w:val="0"/>
          <w:iCs w:val="0"/>
          <w:noProof w:val="0"/>
          <w:color w:val="auto"/>
          <w:sz w:val="24"/>
          <w:szCs w:val="24"/>
          <w:lang w:val="pt-BR" w:eastAsia="en-US" w:bidi="ar-SA"/>
        </w:rPr>
        <w:t xml:space="preserve">O Sistema de Informação para a Atenção Primária à Saúde (Siaps) é o produto da renovação do Sistema de Informação em Saúde para a Atenção Básica (SISAB) para atender a necessidade de modernização da infraestrutura tecnológica e à eficiência na gestão dos dados da APS para promover uma gestão ágil e segura dos dados de saúde </w:t>
      </w:r>
      <w:hyperlink r:id="R32fe6c7f8e4c4a79">
        <w:r w:rsidRPr="1BC2EC46" w:rsidR="273CAD63">
          <w:rPr>
            <w:rStyle w:val="Hyperlink"/>
            <w:rFonts w:ascii="Aptos" w:hAnsi="Aptos" w:eastAsia="Aptos" w:cs="Aptos"/>
            <w:noProof w:val="0"/>
            <w:sz w:val="24"/>
            <w:szCs w:val="24"/>
            <w:lang w:val="pt-BR"/>
          </w:rPr>
          <w:t>https://sisaps.saude.gov.br/sistemas/esusaps/docs/manual/PEC/PEC_00_base_conceitual.</w:t>
        </w:r>
      </w:hyperlink>
    </w:p>
    <w:p w:rsidR="273CAD63" w:rsidP="1BC2EC46" w:rsidRDefault="273CAD63" w14:paraId="187884AE" w14:textId="2ED9B619">
      <w:pPr>
        <w:spacing w:before="240" w:beforeAutospacing="off" w:after="240" w:afterAutospacing="off"/>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Por meio do e-SUS APS é possível identificar e individualizar o registro dos usuários, integrar a informação por meio da Rede Nacional de Dados em Saúde (RNDS), reduzir o retrabalho na coleta de dados, qualificar os dados em saúde, gestão e coordenação do cuidado.</w:t>
      </w:r>
    </w:p>
    <w:p w:rsidR="273CAD63" w:rsidP="1BC2EC46" w:rsidRDefault="273CAD63" w14:paraId="7867B549" w14:textId="6B538645">
      <w:pPr>
        <w:spacing w:before="240" w:beforeAutospacing="off" w:after="240" w:afterAutospacing="off"/>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 xml:space="preserve">O uso do e-SUS APS é sem custo de manutenção para os municípios, no entanto, o gestor municipal de saúde deverá prover a infraestrutura tecnológica, os equipamentos, bem como a configuração necessária para operacionalização. Para realizar a implantação do sistema, é necessário avaliar a quantidade de pessoas ou máquinas (prontuário ou centralizador), que estarão acessando ao mesmo tempo, o que deve influenciar na necessidade de memória RAM e do uso de processamento desse servidor.  As configurações necessárias podem ser acessadas no “Manual do prontuário eletrônico e-SUS APS - Instalação do Sistema” disponível em:  </w:t>
      </w:r>
      <w:hyperlink r:id="R1a1d1220c5074f68">
        <w:r w:rsidRPr="1BC2EC46" w:rsidR="273CAD63">
          <w:rPr>
            <w:rStyle w:val="Hyperlink"/>
            <w:rFonts w:ascii="Aptos" w:hAnsi="Aptos" w:eastAsia="Aptos" w:cs="Aptos"/>
            <w:noProof w:val="0"/>
            <w:sz w:val="24"/>
            <w:szCs w:val="24"/>
            <w:lang w:val="pt-BR"/>
          </w:rPr>
          <w:t>https://sisaps.saude.gov.br/sistemas/esusaps/docs/manual/PEC/PEC_02_instalacao.</w:t>
        </w:r>
      </w:hyperlink>
    </w:p>
    <w:p w:rsidR="273CAD63" w:rsidP="1BC2EC46" w:rsidRDefault="273CAD63" w14:paraId="1B5D107C" w14:textId="4150378F">
      <w:pPr>
        <w:spacing w:before="240" w:beforeAutospacing="off" w:after="240" w:afterAutospacing="off"/>
        <w:jc w:val="both"/>
        <w:rPr>
          <w:rFonts w:ascii="Aptos" w:hAnsi="Aptos" w:eastAsia="Aptos" w:cs="Aptos"/>
          <w:noProof w:val="0"/>
          <w:sz w:val="24"/>
          <w:szCs w:val="24"/>
          <w:lang w:val="pt-BR"/>
        </w:rPr>
      </w:pPr>
      <w:r w:rsidRPr="1BC2EC46" w:rsidR="273CAD63">
        <w:rPr>
          <w:rFonts w:ascii="Aptos" w:hAnsi="Aptos" w:eastAsia="Aptos" w:cs="Aptos"/>
          <w:noProof w:val="0"/>
          <w:sz w:val="24"/>
          <w:szCs w:val="24"/>
          <w:lang w:val="pt-BR"/>
        </w:rPr>
        <w:t xml:space="preserve">Ademais, para implementar o Prontuário Eletrônico e-SUS APS deve-se analisar e escolher qual o tipo de arquitetura de software será adotada pelo município. Há dois tipos principais de arquiteturas: centralizada e descentraliza. Na arquitetura descentralizada, o Prontuário Eletrônico e-SUS APS instalado localmente na UBS e a partir de uma rede compartilhada, é possível que computadores internos a esta rede possam acessar simultaneamente aquela instalação e usufruir dos recursos compartilhados daquela instalação.  </w:t>
      </w:r>
    </w:p>
    <w:p w:rsidR="273CAD63" w:rsidP="1BC2EC46" w:rsidRDefault="273CAD63" w14:paraId="41DAF322" w14:textId="5A61F1D5">
      <w:pPr>
        <w:spacing w:before="240" w:beforeAutospacing="off" w:after="240" w:afterAutospacing="off"/>
        <w:jc w:val="both"/>
      </w:pPr>
      <w:r w:rsidR="273CAD63">
        <w:drawing>
          <wp:inline wp14:editId="105281FD" wp14:anchorId="26A3F653">
            <wp:extent cx="5724524" cy="3162300"/>
            <wp:effectExtent l="0" t="0" r="0" b="0"/>
            <wp:docPr id="1041393136" name="" title=""/>
            <wp:cNvGraphicFramePr>
              <a:graphicFrameLocks noChangeAspect="1"/>
            </wp:cNvGraphicFramePr>
            <a:graphic>
              <a:graphicData uri="http://schemas.openxmlformats.org/drawingml/2006/picture">
                <pic:pic>
                  <pic:nvPicPr>
                    <pic:cNvPr id="0" name=""/>
                    <pic:cNvPicPr/>
                  </pic:nvPicPr>
                  <pic:blipFill>
                    <a:blip r:embed="Rdca023b900eb40c6">
                      <a:extLst>
                        <a:ext xmlns:a="http://schemas.openxmlformats.org/drawingml/2006/main" uri="{28A0092B-C50C-407E-A947-70E740481C1C}">
                          <a14:useLocalDpi val="0"/>
                        </a:ext>
                      </a:extLst>
                    </a:blip>
                    <a:stretch>
                      <a:fillRect/>
                    </a:stretch>
                  </pic:blipFill>
                  <pic:spPr>
                    <a:xfrm>
                      <a:off x="0" y="0"/>
                      <a:ext cx="5724524" cy="3162300"/>
                    </a:xfrm>
                    <a:prstGeom prst="rect">
                      <a:avLst/>
                    </a:prstGeom>
                  </pic:spPr>
                </pic:pic>
              </a:graphicData>
            </a:graphic>
          </wp:inline>
        </w:drawing>
      </w:r>
      <w:r w:rsidR="273CAD63">
        <w:drawing>
          <wp:inline wp14:editId="7A13157B" wp14:anchorId="60F5EDC6">
            <wp:extent cx="5724524" cy="3486150"/>
            <wp:effectExtent l="0" t="0" r="0" b="0"/>
            <wp:docPr id="1870461851" name="" title=""/>
            <wp:cNvGraphicFramePr>
              <a:graphicFrameLocks noChangeAspect="1"/>
            </wp:cNvGraphicFramePr>
            <a:graphic>
              <a:graphicData uri="http://schemas.openxmlformats.org/drawingml/2006/picture">
                <pic:pic>
                  <pic:nvPicPr>
                    <pic:cNvPr id="0" name=""/>
                    <pic:cNvPicPr/>
                  </pic:nvPicPr>
                  <pic:blipFill>
                    <a:blip r:embed="Rd28ea74cfd6c4127">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r w:rsidR="273CAD63">
        <w:rPr/>
        <w:t xml:space="preserve">Já com uma arquitetura centralizada, uma instalação do e-SUS APS é externa e compartilhada, podendo vários estabelecimentos de saúde (UBSs), terem acesso simultâneo e em tempo real a aplicação, para o atendimento clínico do paciente; nesta modalidade, tem-se de forma evidente, acesso ao Prontuário Único do Cidadão, no nível municipal. </w:t>
      </w:r>
    </w:p>
    <w:p w:rsidR="273CAD63" w:rsidP="1BC2EC46" w:rsidRDefault="273CAD63" w14:paraId="1DB91D81" w14:textId="5395CB5A">
      <w:pPr>
        <w:spacing w:before="240" w:beforeAutospacing="off" w:after="240" w:afterAutospacing="off"/>
        <w:jc w:val="both"/>
      </w:pPr>
      <w:r w:rsidR="273CAD63">
        <w:drawing>
          <wp:inline wp14:editId="3E0CE341" wp14:anchorId="5BF3C19D">
            <wp:extent cx="5724524" cy="3867150"/>
            <wp:effectExtent l="0" t="0" r="0" b="0"/>
            <wp:docPr id="1235250997" name="" title=""/>
            <wp:cNvGraphicFramePr>
              <a:graphicFrameLocks noChangeAspect="1"/>
            </wp:cNvGraphicFramePr>
            <a:graphic>
              <a:graphicData uri="http://schemas.openxmlformats.org/drawingml/2006/picture">
                <pic:pic>
                  <pic:nvPicPr>
                    <pic:cNvPr id="0" name=""/>
                    <pic:cNvPicPr/>
                  </pic:nvPicPr>
                  <pic:blipFill>
                    <a:blip r:embed="R6bea560a986742ee">
                      <a:extLst>
                        <a:ext xmlns:a="http://schemas.openxmlformats.org/drawingml/2006/main" uri="{28A0092B-C50C-407E-A947-70E740481C1C}">
                          <a14:useLocalDpi val="0"/>
                        </a:ext>
                      </a:extLst>
                    </a:blip>
                    <a:stretch>
                      <a:fillRect/>
                    </a:stretch>
                  </pic:blipFill>
                  <pic:spPr>
                    <a:xfrm>
                      <a:off x="0" y="0"/>
                      <a:ext cx="5724524" cy="3867150"/>
                    </a:xfrm>
                    <a:prstGeom prst="rect">
                      <a:avLst/>
                    </a:prstGeom>
                  </pic:spPr>
                </pic:pic>
              </a:graphicData>
            </a:graphic>
          </wp:inline>
        </w:drawing>
      </w:r>
      <w:r w:rsidR="273CAD63">
        <w:rPr/>
        <w:t>A adoção de uma arquitetura ou outra, irá depender basicamente da necessidade do município. Lembrando-se que quanto mais estabelecimentos de saúde conectados a uma instalação Prontuário Eletrônico e-SUS APS, mais robusto deverá ser o hardware que sustentará aquele ambiente, sob risco da aplicação declinar em termos de performance e apresentar lentidão na sua operacionalização.</w:t>
      </w:r>
    </w:p>
    <w:p w:rsidR="273CAD63" w:rsidP="1BC2EC46" w:rsidRDefault="273CAD63" w14:paraId="59017468" w14:textId="278AF523">
      <w:pPr>
        <w:spacing w:before="240" w:beforeAutospacing="off" w:after="240" w:afterAutospacing="off"/>
        <w:jc w:val="both"/>
      </w:pPr>
      <w:r w:rsidR="273CAD63">
        <w:rPr/>
        <w:t>O Prontuário Eletrônico e-SUS APS pode alcançar seu máximo potencial ao ser implementado de maneira estratégica e integrada. Essa evolução requer um modelo de implantação robusto, centralizado em uma única instalação, capaz de otimizar os recursos avançados do sistema, fortalecer a infraestrutura tecnológica e assegurar a qualidade e a integridade dos dados, promovendo maior eficiência e integração em toda a Rede de Atenção à Saúde.</w:t>
      </w:r>
    </w:p>
    <w:p w:rsidR="273CAD63" w:rsidP="1BC2EC46" w:rsidRDefault="273CAD63" w14:paraId="110637AE" w14:textId="0CD97512">
      <w:pPr>
        <w:spacing w:before="240" w:beforeAutospacing="off" w:after="240" w:afterAutospacing="off"/>
        <w:jc w:val="both"/>
      </w:pPr>
      <w:r w:rsidR="273CAD63">
        <w:rPr/>
        <w:t>Neste sentido, é possível considerar uma perspectiva de estágio mais avançado a partir do acesso em tempo real e simultâneo a toda a rede de APS e serviços especializados, de acordo com a conformação municipal, regional ou estadual da Rede de Atenção à Saúde, bem como a arquitetura de infraestrutura adequada ao número de acessos simultâneos de usuários ao Prontuário Eletrônico e-SUS APS, além da garantia de boa performance e conexão de internet estável. Também é efetivado o envio de dados ao Centralizador Nacional/SISAB e Centralizador Estadual, quando aplicável, diariamente.</w:t>
      </w:r>
    </w:p>
    <w:p w:rsidR="273CAD63" w:rsidP="1BC2EC46" w:rsidRDefault="273CAD63" w14:paraId="192BC800" w14:textId="66E7AA4A">
      <w:pPr>
        <w:spacing w:before="240" w:beforeAutospacing="off" w:after="240" w:afterAutospacing="off"/>
        <w:jc w:val="both"/>
      </w:pPr>
      <w:r w:rsidR="273CAD63">
        <w:rPr/>
        <w:t>O envio direto de registros à Rede Nacional de Dados em Saúde (RNDS) ocorre em tempo real, mediante a habilitação do certificado digital na instalação. O login gov.br deve estar habilitado e a sincronização com o CADSUS precisa estar ativa. Para garantir o envio de e-mails relacionados a agendamentos, prescrição digital de medicamentos e atestados digitais, o servidor SMTP deve estar habilitado.</w:t>
      </w:r>
    </w:p>
    <w:p w:rsidR="273CAD63" w:rsidP="1BC2EC46" w:rsidRDefault="273CAD63" w14:paraId="5CFCAA85" w14:textId="310AA398">
      <w:pPr>
        <w:pStyle w:val="Normal"/>
        <w:spacing w:before="240" w:beforeAutospacing="off" w:after="240" w:afterAutospacing="off"/>
        <w:jc w:val="both"/>
      </w:pPr>
      <w:r w:rsidR="273CAD63">
        <w:rPr/>
        <w:t>Como protocolo de segurança, recomenda-se a realização de backup diário e automático do banco de dados da instalação, devidamente ativo e configurado. Toda essa arquitetura deve ser gerenciada por uma equipe de Tecnologias Digitais de Informação e Comunicação capacitada para garantir a estabilidade, integridade, segurança, otimização e eficiência do ecossistema.</w:t>
      </w:r>
    </w:p>
    <w:p w:rsidR="273CAD63" w:rsidP="1BC2EC46" w:rsidRDefault="273CAD63" w14:paraId="65CAEC80" w14:textId="3F2CFD50">
      <w:pPr>
        <w:pStyle w:val="Normal"/>
        <w:spacing w:before="240" w:beforeAutospacing="off" w:after="240" w:afterAutospacing="off"/>
        <w:jc w:val="both"/>
      </w:pPr>
      <w:r w:rsidR="273CAD63">
        <w:rPr/>
        <w:t>Os profissionais de saúde devem utilizar o SUS Digital Profissional para acesso ao histórico clínico do cidadão a partir das informações existentes na RNDS. Já o cidadão acessa informações sobre seus registros de vacinação, atendimentos, atestados e prescrições digitais pelo aplicativo “Meu SUS Digital”.</w:t>
      </w:r>
    </w:p>
    <w:p w:rsidR="273CAD63" w:rsidP="1BC2EC46" w:rsidRDefault="273CAD63" w14:paraId="016C7C6A" w14:textId="3C0F1FC6">
      <w:pPr>
        <w:pStyle w:val="Normal"/>
        <w:spacing w:before="240" w:beforeAutospacing="off" w:after="240" w:afterAutospacing="off"/>
        <w:jc w:val="both"/>
      </w:pPr>
      <w:r w:rsidR="273CAD63">
        <w:rPr/>
        <w:t>A figura X ilustra como o sistema de saúde conectado com e-SUS APS e envio de dados para a RNDS se comunica com os diferentes pontos de atenção da RAS, como é capaz de disponibilizar os dados para os profissionais como para os gestores analisarem a situação de saúde.</w:t>
      </w:r>
    </w:p>
    <w:p w:rsidR="273CAD63" w:rsidP="1BC2EC46" w:rsidRDefault="273CAD63" w14:paraId="558BF258" w14:textId="0D2613C5">
      <w:pPr>
        <w:spacing w:before="240" w:beforeAutospacing="off" w:after="240" w:afterAutospacing="off"/>
        <w:jc w:val="both"/>
      </w:pPr>
      <w:r w:rsidR="273CAD63">
        <w:drawing>
          <wp:inline wp14:editId="6C726493" wp14:anchorId="12824EBB">
            <wp:extent cx="5724524" cy="3486150"/>
            <wp:effectExtent l="0" t="0" r="0" b="0"/>
            <wp:docPr id="466959399" name="" title=""/>
            <wp:cNvGraphicFramePr>
              <a:graphicFrameLocks noChangeAspect="1"/>
            </wp:cNvGraphicFramePr>
            <a:graphic>
              <a:graphicData uri="http://schemas.openxmlformats.org/drawingml/2006/picture">
                <pic:pic>
                  <pic:nvPicPr>
                    <pic:cNvPr id="0" name=""/>
                    <pic:cNvPicPr/>
                  </pic:nvPicPr>
                  <pic:blipFill>
                    <a:blip r:embed="R00a898a7bde44851">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p>
    <w:p w:rsidR="303C2ECC" w:rsidP="1BC2EC46" w:rsidRDefault="303C2ECC" w14:paraId="7B2DC1A5" w14:textId="453F59A2">
      <w:pPr>
        <w:spacing w:before="240" w:beforeAutospacing="off" w:after="240" w:afterAutospacing="off"/>
        <w:jc w:val="both"/>
        <w:rPr>
          <w:rFonts w:ascii="Aptos" w:hAnsi="Aptos" w:eastAsia="Aptos" w:cs="Aptos"/>
          <w:noProof w:val="0"/>
          <w:sz w:val="24"/>
          <w:szCs w:val="24"/>
          <w:lang w:val="pt-BR"/>
        </w:rPr>
      </w:pPr>
      <w:commentRangeStart w:id="518596737"/>
      <w:r w:rsidRPr="1BC2EC46" w:rsidR="273CAD63">
        <w:rPr>
          <w:rFonts w:ascii="Aptos" w:hAnsi="Aptos" w:eastAsia="Aptos" w:cs="Aptos"/>
          <w:noProof w:val="0"/>
          <w:sz w:val="24"/>
          <w:szCs w:val="24"/>
          <w:lang w:val="pt-BR"/>
        </w:rPr>
        <w:t>Os municípios que possuem sistemas próprios de prontuário eletrônico</w:t>
      </w:r>
      <w:commentRangeEnd w:id="518596737"/>
      <w:r>
        <w:rPr>
          <w:rStyle w:val="CommentReference"/>
        </w:rPr>
        <w:commentReference w:id="518596737"/>
      </w:r>
      <w:r w:rsidRPr="1BC2EC46" w:rsidR="273CAD63">
        <w:rPr>
          <w:rFonts w:ascii="Aptos" w:hAnsi="Aptos" w:eastAsia="Aptos" w:cs="Aptos"/>
          <w:noProof w:val="0"/>
          <w:sz w:val="24"/>
          <w:szCs w:val="24"/>
          <w:lang w:val="pt-BR"/>
        </w:rPr>
        <w:t xml:space="preserve"> devem utilizar a tecnologia Thrift para que transmitam os dados cadastrais e clínicos (CAD+RAS) de seu sistema para uma instalação do tipo Prontuário Eletrônico e-SUS APS ou centralizador municipal, que transmitirá os dados para o Siaps.</w:t>
      </w:r>
    </w:p>
    <w:p w:rsidR="1BC2EC46" w:rsidP="1BC2EC46" w:rsidRDefault="1BC2EC46" w14:paraId="639BBF39" w14:textId="666D09B3">
      <w:pPr>
        <w:spacing w:before="240" w:beforeAutospacing="off" w:after="240" w:afterAutospacing="off"/>
        <w:jc w:val="both"/>
        <w:rPr>
          <w:rFonts w:ascii="Aptos" w:hAnsi="Aptos" w:eastAsia="Aptos" w:cs="Aptos"/>
          <w:noProof w:val="0"/>
          <w:sz w:val="24"/>
          <w:szCs w:val="24"/>
          <w:lang w:val="pt-BR"/>
        </w:rPr>
      </w:pPr>
    </w:p>
    <w:p w:rsidR="1BC2EC46" w:rsidP="1BC2EC46" w:rsidRDefault="1BC2EC46" w14:paraId="0A602435" w14:textId="482D41F4">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commentRangeStart w:id="127884591"/>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Vamos entrar no mérito de instalação centralizada ou descentralizada e um centralizador estadual?</w:t>
      </w:r>
      <w:commentRangeEnd w:id="127884591"/>
      <w:r>
        <w:rPr>
          <w:rStyle w:val="CommentReference"/>
        </w:rPr>
        <w:commentReference w:id="127884591"/>
      </w:r>
    </w:p>
    <w:p w:rsidR="273CAD63" w:rsidP="1BC2EC46" w:rsidRDefault="273CAD63" w14:paraId="3474AF43" w14:textId="180A3212">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Ver se tem alguém da SES que apoia para a implementação.</w:t>
      </w:r>
    </w:p>
    <w:p w:rsidR="273CAD63" w:rsidP="1BC2EC46" w:rsidRDefault="273CAD63" w14:paraId="4E91E4EC" w14:textId="30A4099F">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xml:space="preserve">Centralizadores estaduais </w:t>
      </w:r>
      <w:hyperlink r:id="Raba18fa445704354">
        <w:r w:rsidRPr="1BC2EC46" w:rsidR="273CAD63">
          <w:rPr>
            <w:rStyle w:val="Hyperlink"/>
            <w:rFonts w:ascii="Aptos" w:hAnsi="Aptos" w:eastAsia="Aptos" w:cs="" w:asciiTheme="minorAscii" w:hAnsiTheme="minorAscii" w:eastAsiaTheme="minorAscii" w:cstheme="minorBidi"/>
            <w:noProof w:val="0"/>
            <w:sz w:val="24"/>
            <w:szCs w:val="24"/>
            <w:highlight w:val="yellow"/>
            <w:lang w:val="pt-BR" w:eastAsia="en-US" w:bidi="ar-SA"/>
          </w:rPr>
          <w:t>https://sisaps.saude.gov.br/sistemas/esusaps/docs/manual/APOIO/Centralizadores</w:t>
        </w:r>
      </w:hyperlink>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xml:space="preserve"> </w:t>
      </w:r>
    </w:p>
    <w:p w:rsidR="273CAD63" w:rsidP="1BC2EC46" w:rsidRDefault="273CAD63" w14:paraId="523F5BC3" w14:textId="6F41D1A4">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Quando NÃO utilizar uma Instalação Centralizada do e-SUS APS</w:t>
      </w:r>
    </w:p>
    <w:p w:rsidR="273CAD63" w:rsidP="1BC2EC46" w:rsidRDefault="273CAD63" w14:paraId="6B43F19E" w14:textId="364371AE">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É importante ressaltar que apesar dos vários benefícios e vantagens da adoção do Prontuário Eletrônico e-SUS APS na modalidade Centralizada, o seu uso em alguns cenários, não é recomendado. Por exemplo:</w:t>
      </w:r>
    </w:p>
    <w:p w:rsidR="273CAD63" w:rsidP="1BC2EC46" w:rsidRDefault="273CAD63" w14:paraId="64101FC8" w14:textId="2BB8B6C8">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Ausência de infraestrutura adequada para garantir a eficiência do uso do Prontuário Eletrônico e-SUS APS em todas as Unidades de Saúde;</w:t>
      </w:r>
    </w:p>
    <w:p w:rsidR="273CAD63" w:rsidP="1BC2EC46" w:rsidRDefault="273CAD63" w14:paraId="2773A76A" w14:textId="0AFA1AD0">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Ausência de equipe de TI com habilidades específicas para atender às demandas da Estratégia e-SUS APS e garantir a eficácia da implementação e manutenção do sistema;</w:t>
      </w:r>
    </w:p>
    <w:p w:rsidR="273CAD63" w:rsidP="1BC2EC46" w:rsidRDefault="273CAD63" w14:paraId="53239600" w14:textId="3EE49B52">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Instabilidade na conexão de internet no município;</w:t>
      </w:r>
    </w:p>
    <w:p w:rsidR="273CAD63" w:rsidP="1BC2EC46" w:rsidRDefault="273CAD63" w14:paraId="74818D81" w14:textId="62C67BBA">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A rede elétrica municipal apresenta quedas constantes;</w:t>
      </w:r>
    </w:p>
    <w:p w:rsidR="273CAD63" w:rsidP="1BC2EC46" w:rsidRDefault="273CAD63" w14:paraId="02A3A1B1" w14:textId="08982B75">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Ambientes que não tenham rotinas de backup automatizado implementadas;</w:t>
      </w:r>
    </w:p>
    <w:p w:rsidR="273CAD63" w:rsidP="1BC2EC46" w:rsidRDefault="273CAD63" w14:paraId="324FB866" w14:textId="6BA852D6">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 Locais com ausência de Política de Segurança da Informação (PSI).</w:t>
      </w:r>
    </w:p>
    <w:p w:rsidR="273CAD63" w:rsidP="1BC2EC46" w:rsidRDefault="273CAD63" w14:paraId="57795EC2" w14:textId="6E7B3303">
      <w:pPr>
        <w:pStyle w:val="Normal"/>
        <w:spacing w:before="0" w:beforeAutospacing="off" w:after="0" w:afterAutospacing="off" w:line="360" w:lineRule="auto"/>
        <w:jc w:val="both"/>
      </w:pPr>
      <w:r w:rsidRPr="1BC2EC46" w:rsidR="273CAD63">
        <w:rPr>
          <w:rFonts w:ascii="Aptos" w:hAnsi="Aptos" w:eastAsia="Aptos" w:cs="" w:asciiTheme="minorAscii" w:hAnsiTheme="minorAscii" w:eastAsiaTheme="minorAscii" w:cstheme="minorBidi"/>
          <w:noProof w:val="0"/>
          <w:color w:val="auto"/>
          <w:sz w:val="24"/>
          <w:szCs w:val="24"/>
          <w:highlight w:val="yellow"/>
          <w:lang w:val="pt-BR" w:eastAsia="en-US" w:bidi="ar-SA"/>
        </w:rPr>
        <w:t>Portanto, considere todas as situações acima, antes de efetivamente iniciar um processo de unificação de bases para criação de uma estrutura centralizada do Prontuário Eletrônico e-SUS APS.</w:t>
      </w:r>
    </w:p>
    <w:p w:rsidR="1BC2EC46" w:rsidP="1BC2EC46" w:rsidRDefault="1BC2EC46" w14:paraId="5BA3A0DD" w14:textId="3050B894">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p>
    <w:p w:rsidR="1BC2EC46" w:rsidP="1BC2EC46" w:rsidRDefault="1BC2EC46" w14:paraId="3D948E27" w14:textId="69ADD8D6">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highlight w:val="yellow"/>
          <w:lang w:val="pt-BR" w:eastAsia="en-US" w:bidi="ar-SA"/>
        </w:rPr>
      </w:pPr>
    </w:p>
    <w:p w:rsidR="1BC2EC46" w:rsidP="1BC2EC46" w:rsidRDefault="1BC2EC46" w14:paraId="51B40C59" w14:textId="3D4E8395">
      <w:pPr>
        <w:spacing w:before="240" w:beforeAutospacing="off" w:after="240" w:afterAutospacing="off"/>
        <w:jc w:val="both"/>
        <w:rPr>
          <w:rFonts w:ascii="Aptos" w:hAnsi="Aptos" w:eastAsia="Aptos" w:cs="Aptos"/>
          <w:noProof w:val="0"/>
          <w:sz w:val="24"/>
          <w:szCs w:val="24"/>
          <w:lang w:val="pt-BR"/>
        </w:rPr>
      </w:pPr>
    </w:p>
    <w:p w:rsidR="273CAD63" w:rsidP="1BC2EC46" w:rsidRDefault="273CAD63" w14:paraId="5DC8F332" w14:textId="32D21EEF">
      <w:pPr>
        <w:spacing w:before="240" w:beforeAutospacing="off" w:after="240" w:afterAutospacing="off"/>
        <w:jc w:val="both"/>
      </w:pPr>
      <w:r w:rsidR="273CAD63">
        <w:drawing>
          <wp:inline wp14:editId="02B55570" wp14:anchorId="140EC04F">
            <wp:extent cx="5724524" cy="4019550"/>
            <wp:effectExtent l="0" t="0" r="0" b="0"/>
            <wp:docPr id="544016821" name="" title=""/>
            <wp:cNvGraphicFramePr>
              <a:graphicFrameLocks noChangeAspect="1"/>
            </wp:cNvGraphicFramePr>
            <a:graphic>
              <a:graphicData uri="http://schemas.openxmlformats.org/drawingml/2006/picture">
                <pic:pic>
                  <pic:nvPicPr>
                    <pic:cNvPr id="0" name=""/>
                    <pic:cNvPicPr/>
                  </pic:nvPicPr>
                  <pic:blipFill>
                    <a:blip r:embed="R0f064cdf343040a5">
                      <a:extLst>
                        <a:ext xmlns:a="http://schemas.openxmlformats.org/drawingml/2006/main" uri="{28A0092B-C50C-407E-A947-70E740481C1C}">
                          <a14:useLocalDpi val="0"/>
                        </a:ext>
                      </a:extLst>
                    </a:blip>
                    <a:stretch>
                      <a:fillRect/>
                    </a:stretch>
                  </pic:blipFill>
                  <pic:spPr>
                    <a:xfrm>
                      <a:off x="0" y="0"/>
                      <a:ext cx="5724524" cy="4019550"/>
                    </a:xfrm>
                    <a:prstGeom prst="rect">
                      <a:avLst/>
                    </a:prstGeom>
                  </pic:spPr>
                </pic:pic>
              </a:graphicData>
            </a:graphic>
          </wp:inline>
        </w:drawing>
      </w:r>
    </w:p>
    <w:p w:rsidR="1BC2EC46" w:rsidP="1BC2EC46" w:rsidRDefault="1BC2EC46" w14:paraId="5186EFA9" w14:textId="0D051607">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lang w:val="pt-BR" w:eastAsia="en-US" w:bidi="ar-SA"/>
        </w:rPr>
      </w:pPr>
      <w:commentRangeStart w:id="1903904676"/>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Mais detalhes sobre o PEC e-SUS APS estão disponíveis em: </w:t>
      </w:r>
      <w:hyperlink r:id="R8f1c8bc1999046dd">
        <w:r w:rsidRPr="1BC2EC46" w:rsidR="273CAD63">
          <w:rPr>
            <w:rStyle w:val="Hyperlink"/>
            <w:rFonts w:ascii="Aptos" w:hAnsi="Aptos" w:eastAsia="Aptos" w:cs="" w:asciiTheme="minorAscii" w:hAnsiTheme="minorAscii" w:eastAsiaTheme="minorAscii" w:cstheme="minorBidi"/>
            <w:noProof w:val="0"/>
            <w:sz w:val="24"/>
            <w:szCs w:val="24"/>
            <w:lang w:val="pt-BR" w:eastAsia="en-US" w:bidi="ar-SA"/>
          </w:rPr>
          <w:t>https://sisaps.saude.gov.br/sistemas/esusaps/</w:t>
        </w:r>
      </w:hyperlink>
      <w:commentRangeEnd w:id="1903904676"/>
      <w:r>
        <w:rPr>
          <w:rStyle w:val="CommentReference"/>
        </w:rPr>
        <w:commentReference w:id="1903904676"/>
      </w:r>
    </w:p>
    <w:p w:rsidR="273CAD63" w:rsidP="1BC2EC46" w:rsidRDefault="273CAD63" w14:paraId="403FCCF3" w14:textId="58B89257">
      <w:pPr>
        <w:pStyle w:val="Normal"/>
        <w:spacing w:before="0" w:beforeAutospacing="off" w:after="0" w:afterAutospacing="off" w:line="360" w:lineRule="auto"/>
        <w:jc w:val="both"/>
        <w:rPr>
          <w:rFonts w:ascii="Aptos" w:hAnsi="Aptos" w:eastAsia="Aptos" w:cs="" w:asciiTheme="minorAscii" w:hAnsiTheme="minorAscii" w:eastAsiaTheme="minorAscii" w:cstheme="minorBidi"/>
          <w:noProof w:val="0"/>
          <w:color w:val="auto"/>
          <w:sz w:val="24"/>
          <w:szCs w:val="24"/>
          <w:lang w:val="pt-BR" w:eastAsia="en-US" w:bidi="ar-SA"/>
        </w:rPr>
      </w:pPr>
      <w:r w:rsidR="273CAD63">
        <w:rPr/>
        <w:t xml:space="preserve"> </w:t>
      </w:r>
    </w:p>
    <w:p w:rsidR="273CAD63" w:rsidP="1BC2EC46" w:rsidRDefault="273CAD63" w14:paraId="303782DE" w14:textId="24977CA2">
      <w:pPr>
        <w:pStyle w:val="Normal"/>
        <w:jc w:val="both"/>
        <w:rPr>
          <w:rFonts w:ascii="Aptos" w:hAnsi="Aptos" w:eastAsia="Aptos" w:cs="" w:asciiTheme="minorAscii" w:hAnsiTheme="minorAscii" w:eastAsiaTheme="minorAscii" w:cstheme="minorBidi"/>
          <w:color w:val="auto"/>
          <w:sz w:val="24"/>
          <w:szCs w:val="24"/>
          <w:lang w:eastAsia="en-US" w:bidi="ar-SA"/>
        </w:rPr>
      </w:pPr>
      <w:r w:rsidRPr="1BC2EC46" w:rsidR="273CAD63">
        <w:rPr>
          <w:b w:val="1"/>
          <w:bCs w:val="1"/>
        </w:rPr>
        <w:t>8.</w:t>
      </w:r>
      <w:r w:rsidR="273CAD63">
        <w:rPr/>
        <w:t xml:space="preserve"> </w:t>
      </w:r>
      <w:r w:rsidRPr="1BC2EC46" w:rsidR="273CAD63">
        <w:rPr>
          <w:b w:val="1"/>
          <w:bCs w:val="1"/>
        </w:rPr>
        <w:t>Análise e uso de dados em saúde</w:t>
      </w:r>
    </w:p>
    <w:p w:rsidR="65D11109" w:rsidP="1BC2EC46" w:rsidRDefault="65D11109" w14:paraId="41EC87F3" w14:textId="2619E2C9">
      <w:pPr>
        <w:pStyle w:val="Normal"/>
        <w:jc w:val="both"/>
        <w:rPr>
          <w:rFonts w:ascii="Aptos" w:hAnsi="Aptos" w:eastAsia="Aptos" w:cs="" w:asciiTheme="minorAscii" w:hAnsiTheme="minorAscii" w:eastAsiaTheme="minorAscii" w:cstheme="minorBidi"/>
          <w:color w:val="auto"/>
          <w:sz w:val="24"/>
          <w:szCs w:val="24"/>
          <w:lang w:eastAsia="en-US" w:bidi="ar-SA"/>
        </w:rPr>
      </w:pPr>
      <w:commentRangeStart w:id="2054783185"/>
      <w:commentRangeStart w:id="306469677"/>
      <w:commentRangeStart w:id="1261841902"/>
      <w:r w:rsidRPr="1BC2EC46" w:rsidR="273CAD63">
        <w:rPr>
          <w:rFonts w:ascii="Aptos" w:hAnsi="Aptos" w:eastAsia="Aptos" w:cs="" w:asciiTheme="minorAscii" w:hAnsiTheme="minorAscii" w:eastAsiaTheme="minorAscii" w:cstheme="minorBidi"/>
          <w:color w:val="auto"/>
          <w:sz w:val="24"/>
          <w:szCs w:val="24"/>
          <w:lang w:eastAsia="en-US" w:bidi="ar-SA"/>
        </w:rPr>
        <w:t xml:space="preserve">A saúde produz uma grande quantidade de dados, no entanto, para gerar valor, é necessário, </w:t>
      </w:r>
      <w:commentRangeEnd w:id="1261841902"/>
      <w:r>
        <w:rPr>
          <w:rStyle w:val="CommentReference"/>
        </w:rPr>
        <w:commentReference w:id="1261841902"/>
      </w:r>
      <w:commentRangeEnd w:id="2054783185"/>
      <w:r>
        <w:rPr>
          <w:rStyle w:val="CommentReference"/>
        </w:rPr>
        <w:commentReference w:id="2054783185"/>
      </w:r>
      <w:commentRangeEnd w:id="306469677"/>
      <w:r>
        <w:rPr>
          <w:rStyle w:val="CommentReference"/>
        </w:rPr>
        <w:commentReference w:id="306469677"/>
      </w:r>
      <w:r w:rsidRPr="1BC2EC46" w:rsidR="273CAD63">
        <w:rPr>
          <w:rFonts w:ascii="Aptos" w:hAnsi="Aptos" w:eastAsia="Aptos" w:cs="" w:asciiTheme="minorAscii" w:hAnsiTheme="minorAscii" w:eastAsiaTheme="minorAscii" w:cstheme="minorBidi"/>
          <w:color w:val="auto"/>
          <w:sz w:val="24"/>
          <w:szCs w:val="24"/>
          <w:lang w:eastAsia="en-US" w:bidi="ar-SA"/>
        </w:rPr>
        <w:t xml:space="preserve">transformar os dados brutos em informação e, em conhecimento estratégico que subsidia a tomada de decisão. Não há no Brasil uma lista oficial de quantos SIS existem e a literatura não aponta por um número definitivo. </w:t>
      </w:r>
    </w:p>
    <w:p w:rsidR="273CAD63" w:rsidP="1BC2EC46" w:rsidRDefault="273CAD63" w14:paraId="0AF7A8DA" w14:textId="3F3995D6">
      <w:pPr>
        <w:spacing w:before="0" w:beforeAutospacing="off" w:after="0" w:afterAutospacing="off" w:line="360" w:lineRule="auto"/>
        <w:ind w:firstLine="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Os Sistemas de informação em saúde (SIS) podem ser caracterizados como: </w:t>
      </w:r>
      <w:r w:rsidRPr="1BC2EC46" w:rsidR="273CAD63">
        <w:rPr>
          <w:rFonts w:ascii="Aptos" w:hAnsi="Aptos" w:eastAsia="Aptos" w:cs="" w:asciiTheme="minorAscii" w:hAnsiTheme="minorAscii" w:eastAsiaTheme="minorAscii" w:cstheme="minorBidi"/>
          <w:i w:val="1"/>
          <w:iCs w:val="1"/>
          <w:noProof w:val="0"/>
          <w:color w:val="auto"/>
          <w:sz w:val="24"/>
          <w:szCs w:val="24"/>
          <w:lang w:val="pt-BR" w:eastAsia="en-US" w:bidi="ar-SA"/>
        </w:rPr>
        <w:t>“um conjunto de componentes interrelacionados que coletam, processam, armazenam e distribuem a informação para apoiar o processo de tomada de decisão e auxiliar no controle das organizações de saúde”</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Portanto, esses sistemas são essenciais para orientar o planejamento em saúde, promover melhorias contínuas e apoiar a tomada de decisões multiprofissionais responsáveis pelos atendimentos aos usuários do SUS (MARIN, 2010).</w:t>
      </w:r>
    </w:p>
    <w:p w:rsidR="273CAD63" w:rsidP="1BC2EC46" w:rsidRDefault="273CAD63" w14:paraId="2C8641F3" w14:textId="40235604">
      <w:pPr>
        <w:spacing w:before="0" w:beforeAutospacing="off" w:after="0" w:afterAutospacing="off" w:line="360" w:lineRule="auto"/>
        <w:ind w:firstLine="0"/>
        <w:jc w:val="both"/>
        <w:rPr>
          <w:sz w:val="24"/>
          <w:szCs w:val="24"/>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No Ministério da Saúde, os SIS foram criados levando em conta as necessidades específicas de cada área, mas sem considerar a saúde como um todo. Isso acabou causando uma fragmentação nas bases de dados dos SIS e levando à redundância na produção de informações dentro de cada sistema (CAMPELO, 2015). Nesse passo, o</w:t>
      </w:r>
      <w:r w:rsidRPr="1BC2EC46" w:rsidR="273CAD63">
        <w:rPr>
          <w:rFonts w:ascii="Aptos" w:hAnsi="Aptos" w:eastAsia="Aptos" w:cs="" w:asciiTheme="minorAscii" w:hAnsiTheme="minorAscii" w:eastAsiaTheme="minorAscii" w:cstheme="minorBidi"/>
          <w:color w:val="auto"/>
          <w:sz w:val="24"/>
          <w:szCs w:val="24"/>
          <w:lang w:eastAsia="en-US" w:bidi="ar-SA"/>
        </w:rPr>
        <w:t xml:space="preserve">s sistemas disponíveis </w:t>
      </w:r>
      <w:commentRangeStart w:id="800065280"/>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captam dados de forma redundante e acabam por gerar retrabalho, aumento de custos e incremento do risco de inconsistências nas informações produzidas, como por exemplo, durante o parto de uma criança em que a mãe foi diagnosticada com sífilis durante o parto. É necessário preencher os dados da mãe no sistema de regulação assistencial, nos dados da AIH, da criança no SINASC, a notificação da sífilis na gestante e congênita no SINAN</w:t>
      </w:r>
      <w:r w:rsidRPr="1BC2EC46" w:rsidR="273CAD63">
        <w:rPr>
          <w:rFonts w:ascii="Aptos" w:hAnsi="Aptos" w:eastAsia="Aptos" w:cs="" w:asciiTheme="minorAscii" w:hAnsiTheme="minorAscii" w:eastAsiaTheme="minorAscii" w:cstheme="minorBidi"/>
          <w:color w:val="auto"/>
          <w:sz w:val="24"/>
          <w:szCs w:val="24"/>
          <w:lang w:eastAsia="en-US" w:bidi="ar-SA"/>
        </w:rPr>
        <w:t xml:space="preserve">. </w:t>
      </w:r>
      <w:commentRangeEnd w:id="800065280"/>
      <w:r>
        <w:rPr>
          <w:rStyle w:val="CommentReference"/>
        </w:rPr>
        <w:commentReference w:id="800065280"/>
      </w:r>
    </w:p>
    <w:p w:rsidR="273CAD63" w:rsidP="1BC2EC46" w:rsidRDefault="273CAD63" w14:paraId="2E25BA32" w14:textId="4C900345">
      <w:pPr>
        <w:spacing w:before="0" w:beforeAutospacing="off" w:after="0" w:afterAutospacing="off" w:line="360" w:lineRule="auto"/>
        <w:ind w:firstLine="0"/>
        <w:jc w:val="both"/>
        <w:rPr>
          <w:sz w:val="24"/>
          <w:szCs w:val="24"/>
        </w:rPr>
      </w:pPr>
      <w:r w:rsidRPr="1BC2EC46" w:rsidR="273CAD63">
        <w:rPr>
          <w:rFonts w:ascii="Aptos" w:hAnsi="Aptos" w:eastAsia="Aptos" w:cs="" w:asciiTheme="minorAscii" w:hAnsiTheme="minorAscii" w:eastAsiaTheme="minorAscii" w:cstheme="minorBidi"/>
          <w:color w:val="auto"/>
          <w:sz w:val="24"/>
          <w:szCs w:val="24"/>
          <w:lang w:eastAsia="en-US" w:bidi="ar-SA"/>
        </w:rPr>
        <w:t xml:space="preserve">A fragmentação dos sistemas também afeta a gestão das secretarias municipais e estaduais de saúde. Isso porque há setores cuja principal tarefa é digitar e enviar dados de diferentes Sistemas de Informação em Saúde (SIS). Além disso, muitas vezes, eles usam soluções com tecnologia mais simples, como planilhas Excel com inserção manual de dados ou softwares criados pelas próprias áreas para atender a políticas prioritárias do governo. Isso acontece porque desenvolver um software capaz de processar grandes volumes de dados e se integrar a outras bases pode levar anos para ficar pronto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(COELHO NETO, 2019)</w:t>
      </w:r>
      <w:r w:rsidRPr="1BC2EC46" w:rsidR="273CAD63">
        <w:rPr>
          <w:rFonts w:ascii="Aptos" w:hAnsi="Aptos" w:eastAsia="Aptos" w:cs="" w:asciiTheme="minorAscii" w:hAnsiTheme="minorAscii" w:eastAsiaTheme="minorAscii" w:cstheme="minorBidi"/>
          <w:color w:val="auto"/>
          <w:sz w:val="24"/>
          <w:szCs w:val="24"/>
          <w:lang w:eastAsia="en-US" w:bidi="ar-SA"/>
        </w:rPr>
        <w:t>.</w:t>
      </w:r>
    </w:p>
    <w:p w:rsidR="273CAD63" w:rsidP="1BC2EC46" w:rsidRDefault="273CAD63" w14:paraId="1089E99A" w14:textId="02D231EC">
      <w:pPr>
        <w:spacing w:before="0" w:beforeAutospacing="off" w:after="0" w:afterAutospacing="off" w:line="360" w:lineRule="auto"/>
        <w:ind w:firstLine="0"/>
        <w:jc w:val="both"/>
        <w:rPr>
          <w:sz w:val="24"/>
          <w:szCs w:val="24"/>
        </w:rPr>
      </w:pPr>
      <w:r w:rsidRPr="1BC2EC46" w:rsidR="273CAD63">
        <w:rPr>
          <w:rFonts w:ascii="Aptos" w:hAnsi="Aptos" w:eastAsia="Aptos" w:cs="" w:asciiTheme="minorAscii" w:hAnsiTheme="minorAscii" w:eastAsiaTheme="minorAscii" w:cstheme="minorBidi"/>
          <w:color w:val="auto"/>
          <w:sz w:val="24"/>
          <w:szCs w:val="24"/>
          <w:lang w:eastAsia="en-US" w:bidi="ar-SA"/>
        </w:rPr>
        <w:t>Nesse contexto, buscando enfrentar os desafios existentes, o Ministério da Saúde vem desenvolvendo diversas estratégias, sendo a principal ação a publicação da Estratégia de Saúde Digital para o Brasil, nos termos da Política Nacional de Informática e Informação em Saúde (PNIIS).</w:t>
      </w:r>
    </w:p>
    <w:p w:rsidR="273CAD63" w:rsidP="1BC2EC46" w:rsidRDefault="273CAD63" w14:paraId="117FF059" w14:textId="341C3C29">
      <w:pPr>
        <w:spacing w:before="0" w:beforeAutospacing="off" w:after="0" w:afterAutospacing="off" w:line="360" w:lineRule="auto"/>
        <w:ind w:firstLine="0"/>
        <w:jc w:val="both"/>
        <w:rPr>
          <w:sz w:val="24"/>
          <w:szCs w:val="24"/>
        </w:rPr>
      </w:pPr>
      <w:r w:rsidRPr="1BC2EC46" w:rsidR="273CAD63">
        <w:rPr>
          <w:rFonts w:ascii="Aptos" w:hAnsi="Aptos" w:eastAsia="Aptos" w:cs="" w:asciiTheme="minorAscii" w:hAnsiTheme="minorAscii" w:eastAsiaTheme="minorAscii" w:cstheme="minorBidi"/>
          <w:color w:val="auto"/>
          <w:sz w:val="24"/>
          <w:szCs w:val="24"/>
          <w:lang w:eastAsia="en-US" w:bidi="ar-SA"/>
        </w:rPr>
        <w:t xml:space="preserve">Para que os gestores possam tomar decisões assertivas baseadas em dados, é essencial que os profissionais da assistência sejam sensibilizados a preencher todos os campos dos SIS com qualidade, com dados fidedignos. </w:t>
      </w:r>
    </w:p>
    <w:p w:rsidR="273CAD63" w:rsidP="1BC2EC46" w:rsidRDefault="273CAD63" w14:paraId="5D3404FC" w14:textId="0A0D64C9">
      <w:pPr>
        <w:ind w:left="0"/>
        <w:jc w:val="both"/>
        <w:rPr>
          <w:sz w:val="24"/>
          <w:szCs w:val="24"/>
        </w:rPr>
      </w:pPr>
      <w:r w:rsidRPr="1BC2EC46" w:rsidR="273CAD63">
        <w:rPr>
          <w:sz w:val="24"/>
          <w:szCs w:val="24"/>
        </w:rPr>
        <w:t xml:space="preserve">Com o advento de novas tecnologias e da decisão baseada em dados, os gestores passaram a utilizar análises de dados para tomar decisões, o que melhora a eficiência e a eficácia dos serviços públicos (BRASIL, 2025 gestao baseada em dados). Para tanto, faz-se necessário investir em sistemas de </w:t>
      </w:r>
      <w:r w:rsidRPr="1BC2EC46" w:rsidR="273CAD63">
        <w:rPr>
          <w:i w:val="1"/>
          <w:iCs w:val="1"/>
        </w:rPr>
        <w:t>Business Intelligence</w:t>
      </w:r>
      <w:r w:rsidR="273CAD63">
        <w:rPr/>
        <w:t xml:space="preserve"> ou </w:t>
      </w:r>
      <w:r w:rsidRPr="1BC2EC46" w:rsidR="273CAD63">
        <w:rPr>
          <w:i w:val="1"/>
          <w:iCs w:val="1"/>
        </w:rPr>
        <w:t>data warehouses</w:t>
      </w:r>
      <w:r w:rsidR="273CAD63">
        <w:rPr/>
        <w:t>) para integrar e unificar as fontes de dados em um ambiente centralizado e criar painéis estratégicos, para visualizar os dados, os quais geram informações para subsidiar a tomada de decisão mais assertiva.</w:t>
      </w:r>
    </w:p>
    <w:p w:rsidR="273CAD63" w:rsidP="1BC2EC46" w:rsidRDefault="273CAD63" w14:paraId="06F584CC" w14:textId="149F2D5E">
      <w:pPr>
        <w:spacing w:before="0" w:beforeAutospacing="off" w:after="0" w:afterAutospacing="off" w:line="360" w:lineRule="auto"/>
        <w:ind w:firstLine="0"/>
        <w:jc w:val="both"/>
        <w:rPr>
          <w:sz w:val="24"/>
          <w:szCs w:val="24"/>
        </w:rPr>
      </w:pPr>
      <w:r w:rsidRPr="1BC2EC46" w:rsidR="273CAD63">
        <w:rPr>
          <w:sz w:val="24"/>
          <w:szCs w:val="24"/>
        </w:rPr>
        <w:t>A ferramenta comumente usada de gestão de dados é o Business Intelligence (BI), a qual combina dados armazenados em diferentes bancos de dados e fornecem informações personalizadas, disponíveis em painéis, gráficos, conforme as demandas da gestão em saúde (TORRES, et al 2021).</w:t>
      </w:r>
    </w:p>
    <w:p w:rsidR="273CAD63" w:rsidP="1BC2EC46" w:rsidRDefault="273CAD63" w14:paraId="3958083A" w14:textId="4E4E65D2">
      <w:pPr>
        <w:spacing w:before="0" w:beforeAutospacing="off" w:after="0" w:afterAutospacing="off" w:line="360" w:lineRule="auto"/>
        <w:ind w:firstLine="0"/>
        <w:jc w:val="both"/>
        <w:rPr>
          <w:sz w:val="24"/>
          <w:szCs w:val="24"/>
        </w:rPr>
      </w:pPr>
      <w:r w:rsidRPr="1BC2EC46" w:rsidR="273CAD63">
        <w:rPr>
          <w:sz w:val="24"/>
          <w:szCs w:val="24"/>
        </w:rPr>
        <w:t>Segundo  Salimon e Macedo (2017), BI é definido por:</w:t>
      </w:r>
    </w:p>
    <w:p w:rsidR="273CAD63" w:rsidP="1BC2EC46" w:rsidRDefault="273CAD63" w14:paraId="1F212CF6" w14:textId="29986B61">
      <w:pPr>
        <w:pStyle w:val="Normal"/>
        <w:spacing w:before="0" w:beforeAutospacing="off" w:after="0" w:afterAutospacing="off" w:line="360" w:lineRule="auto"/>
        <w:ind w:firstLine="0"/>
        <w:jc w:val="both"/>
        <w:rPr>
          <w:i w:val="1"/>
          <w:iCs w:val="1"/>
          <w:sz w:val="24"/>
          <w:szCs w:val="24"/>
        </w:rPr>
      </w:pPr>
      <w:r w:rsidRPr="1BC2EC46" w:rsidR="273CAD63">
        <w:rPr>
          <w:i w:val="1"/>
          <w:iCs w:val="1"/>
          <w:sz w:val="24"/>
          <w:szCs w:val="24"/>
        </w:rPr>
        <w:t>(...) um conjunto de metodologias, processos e tecnologias que são empregadas para coletar, integrar, analisar e disponibilizar dados transformando-os em informações significativas e úteis para permitir “insights estratégicos, táticos e operacionais” mais eficazes e tomada de decisão.</w:t>
      </w:r>
    </w:p>
    <w:p w:rsidR="273CAD63" w:rsidP="1BC2EC46" w:rsidRDefault="273CAD63" w14:paraId="1FEDBD00" w14:textId="32239E38">
      <w:pPr>
        <w:spacing w:before="0" w:beforeAutospacing="off" w:after="0" w:afterAutospacing="off" w:line="360" w:lineRule="auto"/>
        <w:ind w:firstLine="0"/>
        <w:jc w:val="both"/>
        <w:rPr>
          <w:i w:val="1"/>
          <w:iCs w:val="1"/>
          <w:sz w:val="24"/>
          <w:szCs w:val="24"/>
        </w:rPr>
      </w:pPr>
      <w:r w:rsidRPr="1BC2EC46" w:rsidR="273CAD63">
        <w:rPr>
          <w:sz w:val="24"/>
          <w:szCs w:val="24"/>
        </w:rPr>
        <w:t xml:space="preserve">Já um data warehouse, pode ser definido como </w:t>
      </w:r>
      <w:r w:rsidRPr="1BC2EC46" w:rsidR="273CAD63">
        <w:rPr>
          <w:i w:val="1"/>
          <w:iCs w:val="1"/>
          <w:sz w:val="24"/>
          <w:szCs w:val="24"/>
        </w:rPr>
        <w:t xml:space="preserve">“uma plataforma que contém todos os dados da organização, centralizados e organizados de forma que usuários possam extrair, de maneira muito simples, relatórios analíticos complexos” . </w:t>
      </w:r>
      <w:hyperlink r:id="R5ae77983795148c0">
        <w:r w:rsidRPr="1BC2EC46" w:rsidR="273CAD63">
          <w:rPr>
            <w:rStyle w:val="Hyperlink"/>
            <w:i w:val="1"/>
            <w:iCs w:val="1"/>
            <w:sz w:val="24"/>
            <w:szCs w:val="24"/>
          </w:rPr>
          <w:t>https://periodicos.saude.sp.gov.br/bis/article/view/33660/32481</w:t>
        </w:r>
      </w:hyperlink>
      <w:r w:rsidRPr="1BC2EC46" w:rsidR="273CAD63">
        <w:rPr>
          <w:i w:val="1"/>
          <w:iCs w:val="1"/>
          <w:sz w:val="24"/>
          <w:szCs w:val="24"/>
        </w:rPr>
        <w:t xml:space="preserve"> </w:t>
      </w:r>
    </w:p>
    <w:p w:rsidR="1BC2EC46" w:rsidP="1BC2EC46" w:rsidRDefault="1BC2EC46" w14:paraId="0B6634C4" w14:textId="0C105119">
      <w:pPr>
        <w:spacing w:before="0" w:beforeAutospacing="off" w:after="0" w:afterAutospacing="off" w:line="360" w:lineRule="auto"/>
        <w:ind w:firstLine="0"/>
        <w:jc w:val="both"/>
        <w:rPr>
          <w:b w:val="1"/>
          <w:bCs w:val="1"/>
          <w:i w:val="0"/>
          <w:iCs w:val="0"/>
          <w:sz w:val="24"/>
          <w:szCs w:val="24"/>
        </w:rPr>
      </w:pPr>
    </w:p>
    <w:p w:rsidR="273CAD63" w:rsidP="1BC2EC46" w:rsidRDefault="273CAD63" w14:paraId="3C86D9DD" w14:textId="1B3857F5">
      <w:pPr>
        <w:spacing w:before="0" w:beforeAutospacing="off" w:after="0" w:afterAutospacing="off" w:line="360" w:lineRule="auto"/>
        <w:ind w:firstLine="0"/>
        <w:jc w:val="both"/>
        <w:rPr>
          <w:b w:val="1"/>
          <w:bCs w:val="1"/>
          <w:i w:val="0"/>
          <w:iCs w:val="0"/>
          <w:sz w:val="24"/>
          <w:szCs w:val="24"/>
        </w:rPr>
      </w:pPr>
      <w:r w:rsidRPr="1BC2EC46" w:rsidR="273CAD63">
        <w:rPr>
          <w:b w:val="1"/>
          <w:bCs w:val="1"/>
          <w:i w:val="0"/>
          <w:iCs w:val="0"/>
          <w:sz w:val="24"/>
          <w:szCs w:val="24"/>
        </w:rPr>
        <w:t>8.1.  EXEMPLOS DE PAINÉIS DISPONÍVEIS NO SUS</w:t>
      </w:r>
    </w:p>
    <w:p w:rsidR="1BC2EC46" w:rsidP="1BC2EC46" w:rsidRDefault="1BC2EC46" w14:paraId="1653E530" w14:textId="33D2AFD6">
      <w:pPr>
        <w:spacing w:before="0" w:beforeAutospacing="off" w:after="0" w:afterAutospacing="off" w:line="360" w:lineRule="auto"/>
        <w:ind w:firstLine="0"/>
        <w:jc w:val="both"/>
        <w:rPr>
          <w:b w:val="1"/>
          <w:bCs w:val="1"/>
          <w:i w:val="0"/>
          <w:iCs w:val="0"/>
          <w:sz w:val="24"/>
          <w:szCs w:val="24"/>
        </w:rPr>
      </w:pPr>
    </w:p>
    <w:p w:rsidR="273CAD63" w:rsidP="1BC2EC46" w:rsidRDefault="273CAD63" w14:paraId="692EE43A" w14:textId="25CC9146">
      <w:pPr>
        <w:spacing w:before="0" w:beforeAutospacing="off" w:after="0" w:afterAutospacing="off" w:line="360" w:lineRule="auto"/>
        <w:ind w:firstLine="0"/>
        <w:jc w:val="both"/>
        <w:rPr>
          <w:i w:val="0"/>
          <w:iCs w:val="0"/>
          <w:sz w:val="24"/>
          <w:szCs w:val="24"/>
        </w:rPr>
      </w:pPr>
      <w:r w:rsidRPr="1BC2EC46" w:rsidR="273CAD63">
        <w:rPr>
          <w:b w:val="1"/>
          <w:bCs w:val="1"/>
          <w:i w:val="0"/>
          <w:iCs w:val="0"/>
          <w:sz w:val="24"/>
          <w:szCs w:val="24"/>
        </w:rPr>
        <w:t>8.1.1 PAINEL E-SUS APS</w:t>
      </w:r>
    </w:p>
    <w:p w:rsidR="1BC2EC46" w:rsidP="1BC2EC46" w:rsidRDefault="1BC2EC46" w14:paraId="3AF34A9D" w14:textId="51B0F768">
      <w:pPr>
        <w:spacing w:before="0" w:beforeAutospacing="off" w:after="0" w:afterAutospacing="off" w:line="360" w:lineRule="auto"/>
        <w:ind w:firstLine="0"/>
        <w:jc w:val="both"/>
        <w:rPr>
          <w:b w:val="1"/>
          <w:bCs w:val="1"/>
          <w:i w:val="0"/>
          <w:iCs w:val="0"/>
          <w:sz w:val="24"/>
          <w:szCs w:val="24"/>
        </w:rPr>
      </w:pPr>
    </w:p>
    <w:p w:rsidR="273CAD63" w:rsidP="1BC2EC46" w:rsidRDefault="273CAD63" w14:paraId="570EEF13" w14:textId="7CDD79D2">
      <w:pPr>
        <w:spacing w:before="0" w:beforeAutospacing="off" w:after="0" w:afterAutospacing="off" w:line="360" w:lineRule="auto"/>
        <w:ind w:firstLine="0"/>
        <w:jc w:val="both"/>
        <w:rPr>
          <w:i w:val="0"/>
          <w:iCs w:val="0"/>
          <w:sz w:val="24"/>
          <w:szCs w:val="24"/>
        </w:rPr>
      </w:pPr>
      <w:r w:rsidRPr="1BC2EC46" w:rsidR="273CAD63">
        <w:rPr>
          <w:i w:val="0"/>
          <w:iCs w:val="0"/>
          <w:sz w:val="24"/>
          <w:szCs w:val="24"/>
        </w:rPr>
        <w:t xml:space="preserve">O ministério da saúde disponibiliza o painel e-SUS APS, o qual é integrado à base de dados do prontuário eletrônico e-SUS APS. Os painéis oferecem suporte direto à tomada de decisão, possibilita intervenções precisas e oportunas que impulsionam resultados concretos na atenção primária. </w:t>
      </w:r>
    </w:p>
    <w:p w:rsidR="273CAD63" w:rsidP="1BC2EC46" w:rsidRDefault="273CAD63" w14:paraId="2EDDAA88" w14:textId="369D7B98">
      <w:pPr>
        <w:spacing w:before="0" w:beforeAutospacing="off" w:after="0" w:afterAutospacing="off" w:line="360" w:lineRule="auto"/>
        <w:ind w:firstLine="0"/>
        <w:jc w:val="both"/>
        <w:rPr>
          <w:i w:val="0"/>
          <w:iCs w:val="0"/>
          <w:sz w:val="24"/>
          <w:szCs w:val="24"/>
        </w:rPr>
      </w:pPr>
      <w:r w:rsidRPr="1BC2EC46" w:rsidR="273CAD63">
        <w:rPr>
          <w:i w:val="0"/>
          <w:iCs w:val="0"/>
          <w:sz w:val="24"/>
          <w:szCs w:val="24"/>
        </w:rPr>
        <w:t>Os relatórios são apresentados em três níveis de visualização, os quais dialogam com o conceito de território. A visualização por município oferece uma visão geral, sendo útil principalmente para o gestor de saúde municipal, que poderá identificar o cenário atual do município. A visualização por unidade básica de saúde (UBS) detalha o território de abrangência da unidade, auxilia principalmente tanto o gestor municipal quanto o gerente da própria UBS. Por fim, a visualização por equipe tem como principal objetivo apresentar o cenário da população acompanhada pela equipe (</w:t>
      </w:r>
      <w:hyperlink r:id="R66adf68467134cb3">
        <w:r w:rsidRPr="1BC2EC46" w:rsidR="273CAD63">
          <w:rPr>
            <w:rStyle w:val="Hyperlink"/>
            <w:i w:val="0"/>
            <w:iCs w:val="0"/>
            <w:sz w:val="24"/>
            <w:szCs w:val="24"/>
          </w:rPr>
          <w:t>https://sisaps.saude.gov.br/sistemas/painelesusaps/docs/manuais/manual_uso/</w:t>
        </w:r>
      </w:hyperlink>
      <w:r w:rsidRPr="1BC2EC46" w:rsidR="273CAD63">
        <w:rPr>
          <w:i w:val="0"/>
          <w:iCs w:val="0"/>
          <w:sz w:val="24"/>
          <w:szCs w:val="24"/>
        </w:rPr>
        <w:t>) .</w:t>
      </w:r>
    </w:p>
    <w:p w:rsidR="273CAD63" w:rsidP="1BC2EC46" w:rsidRDefault="273CAD63" w14:paraId="1269F075" w14:textId="0DF5A133">
      <w:pPr>
        <w:spacing w:before="0" w:beforeAutospacing="off" w:after="0" w:afterAutospacing="off" w:line="360" w:lineRule="auto"/>
        <w:ind w:firstLine="0"/>
        <w:jc w:val="both"/>
        <w:rPr>
          <w:i w:val="0"/>
          <w:iCs w:val="0"/>
          <w:sz w:val="24"/>
          <w:szCs w:val="24"/>
        </w:rPr>
      </w:pPr>
      <w:r w:rsidRPr="1BC2EC46" w:rsidR="273CAD63">
        <w:rPr>
          <w:i w:val="0"/>
          <w:iCs w:val="0"/>
          <w:sz w:val="24"/>
          <w:szCs w:val="24"/>
        </w:rPr>
        <w:t>Os painéis atualmente disponíveis mostram o perfil sociodemográfico, situação das pessoas com diabetes e hipertensão arterial, qualidade do cadastro, e estão previstas novas funcionalidades que irão ampliar o cuidado para grupos essenciais, como saúde bucal, cuidado da pessoa idosa e desenvolvimento infantil (BRASIL, 2025 painéis APS).</w:t>
      </w:r>
    </w:p>
    <w:p w:rsidR="273CAD63" w:rsidP="1BC2EC46" w:rsidRDefault="273CAD63" w14:paraId="394364AD" w14:textId="49A5FF6D">
      <w:pPr>
        <w:spacing w:before="0" w:beforeAutospacing="off" w:after="0" w:afterAutospacing="off" w:line="360" w:lineRule="auto"/>
        <w:ind w:firstLine="0"/>
        <w:jc w:val="both"/>
        <w:rPr>
          <w:rFonts w:ascii="Aptos" w:hAnsi="Aptos" w:eastAsia="Aptos" w:cs="Aptos"/>
          <w:noProof w:val="0"/>
          <w:sz w:val="24"/>
          <w:szCs w:val="24"/>
          <w:lang w:val="pt-BR"/>
        </w:rPr>
      </w:pPr>
      <w:r w:rsidRPr="1BC2EC46" w:rsidR="273CAD63">
        <w:rPr>
          <w:i w:val="0"/>
          <w:iCs w:val="0"/>
          <w:sz w:val="24"/>
          <w:szCs w:val="24"/>
        </w:rPr>
        <w:t xml:space="preserve">Para ter acesso ao painel é necessário realizar o download da ferramenta, cujas orientações estão disponíveis em </w:t>
      </w:r>
      <w:hyperlink r:id="R26ccee8ef2c74149">
        <w:r w:rsidRPr="1BC2EC46" w:rsidR="273CAD63">
          <w:rPr>
            <w:rStyle w:val="Hyperlink"/>
            <w:i w:val="0"/>
            <w:iCs w:val="0"/>
            <w:sz w:val="24"/>
            <w:szCs w:val="24"/>
          </w:rPr>
          <w:t>https://sisaps.saude.gov.br/sistemas/painelesusaps/docs/manuais/manual_instalacao/.</w:t>
        </w:r>
      </w:hyperlink>
      <w:r w:rsidR="273CAD63">
        <w:rPr/>
        <w:t xml:space="preserve"> O acesso se dá por meio de login e senha, através de link fornecido pelo município, os quais são os mesmos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do PEC e-SUS APS. O acesso é restrito, pois, para a UBS ou equipe é possível acessar listas nominais, as quais relacionam as pessoas individualmente, a fim de avaliar e monitorar a situação de saúde dos usuários acometidos por determinadas doenças crônicas. </w:t>
      </w:r>
    </w:p>
    <w:p w:rsidR="273CAD63" w:rsidP="1BC2EC46" w:rsidRDefault="273CAD63" w14:paraId="0DFE3417" w14:textId="22A813E4">
      <w:pPr>
        <w:spacing w:before="0" w:beforeAutospacing="off" w:after="0" w:afterAutospacing="off" w:line="360" w:lineRule="auto"/>
        <w:ind w:firstLine="0"/>
        <w:jc w:val="both"/>
        <w:rPr>
          <w:rFonts w:ascii="Aptos" w:hAnsi="Aptos" w:eastAsia="Aptos" w:cs="Aptos"/>
          <w:noProof w:val="0"/>
          <w:sz w:val="24"/>
          <w:szCs w:val="24"/>
          <w:lang w:val="pt-BR"/>
        </w:rPr>
      </w:pP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 xml:space="preserve">As figuras NNNN a XXXX ilustram os painéis exibidos no </w:t>
      </w:r>
      <w:r w:rsidRPr="1BC2EC46" w:rsidR="273CAD63">
        <w:rPr>
          <w:i w:val="0"/>
          <w:iCs w:val="0"/>
          <w:sz w:val="24"/>
          <w:szCs w:val="24"/>
        </w:rPr>
        <w:t>painel e-SUS APS.</w:t>
      </w:r>
    </w:p>
    <w:p w:rsidR="273CAD63" w:rsidP="1BC2EC46" w:rsidRDefault="273CAD63" w14:paraId="11D7A70E" w14:textId="2C58B9D8">
      <w:pPr>
        <w:spacing w:before="0" w:beforeAutospacing="off" w:after="0" w:afterAutospacing="off" w:line="360" w:lineRule="auto"/>
        <w:ind w:firstLine="0"/>
        <w:jc w:val="both"/>
        <w:rPr>
          <w:rFonts w:ascii="Aptos" w:hAnsi="Aptos" w:eastAsia="Aptos" w:cs="" w:asciiTheme="minorAscii" w:hAnsiTheme="minorAscii" w:eastAsiaTheme="minorAscii" w:cstheme="minorBidi"/>
          <w:noProof w:val="0"/>
          <w:color w:val="auto"/>
          <w:sz w:val="24"/>
          <w:szCs w:val="24"/>
          <w:lang w:val="pt-BR" w:eastAsia="en-US" w:bidi="ar-SA"/>
        </w:rPr>
      </w:pPr>
      <w:r w:rsidRPr="1BC2EC46" w:rsidR="273CAD63">
        <w:rPr>
          <w:i w:val="0"/>
          <w:iCs w:val="0"/>
          <w:sz w:val="24"/>
          <w:szCs w:val="24"/>
        </w:rPr>
        <w:t xml:space="preserve">Figura X -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Pirâmide etária estratificada por sexo e faixa etária</w:t>
      </w:r>
    </w:p>
    <w:p w:rsidR="273CAD63" w:rsidP="1BC2EC46" w:rsidRDefault="273CAD63" w14:paraId="056D3F0F" w14:textId="29C3094C">
      <w:pPr>
        <w:spacing w:before="0" w:beforeAutospacing="off" w:after="0" w:afterAutospacing="off" w:line="360" w:lineRule="auto"/>
        <w:ind w:firstLine="0"/>
        <w:jc w:val="both"/>
        <w:rPr>
          <w:i w:val="0"/>
          <w:iCs w:val="0"/>
          <w:sz w:val="24"/>
          <w:szCs w:val="24"/>
        </w:rPr>
      </w:pPr>
      <w:r w:rsidR="273CAD63">
        <w:drawing>
          <wp:inline wp14:editId="07C51DE1" wp14:anchorId="6CA5CD1D">
            <wp:extent cx="5724524" cy="2695575"/>
            <wp:effectExtent l="0" t="0" r="0" b="0"/>
            <wp:docPr id="268705848" name="" title=""/>
            <wp:cNvGraphicFramePr>
              <a:graphicFrameLocks noChangeAspect="1"/>
            </wp:cNvGraphicFramePr>
            <a:graphic>
              <a:graphicData uri="http://schemas.openxmlformats.org/drawingml/2006/picture">
                <pic:pic>
                  <pic:nvPicPr>
                    <pic:cNvPr id="0" name=""/>
                    <pic:cNvPicPr/>
                  </pic:nvPicPr>
                  <pic:blipFill>
                    <a:blip r:embed="Ra8bb5ec4a2dd4449">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r w:rsidRPr="1BC2EC46" w:rsidR="273CAD63">
        <w:rPr>
          <w:i w:val="0"/>
          <w:iCs w:val="0"/>
          <w:sz w:val="24"/>
          <w:szCs w:val="24"/>
        </w:rPr>
        <w:t xml:space="preserve"> Fonte: </w:t>
      </w:r>
      <w:hyperlink r:id="R30a6ad3cb8424340">
        <w:r w:rsidRPr="1BC2EC46" w:rsidR="273CAD63">
          <w:rPr>
            <w:rStyle w:val="Hyperlink"/>
            <w:i w:val="0"/>
            <w:iCs w:val="0"/>
            <w:sz w:val="24"/>
            <w:szCs w:val="24"/>
          </w:rPr>
          <w:t>https://sisaps.saude.gov.br/sistemas/painelesusaps/docs/manuais/manual_uso/</w:t>
        </w:r>
      </w:hyperlink>
    </w:p>
    <w:p w:rsidR="1BC2EC46" w:rsidP="1BC2EC46" w:rsidRDefault="1BC2EC46" w14:paraId="1AF992AA" w14:textId="2D35E066">
      <w:pPr>
        <w:spacing w:before="0" w:beforeAutospacing="off" w:after="0" w:afterAutospacing="off" w:line="360" w:lineRule="auto"/>
        <w:ind w:firstLine="0"/>
        <w:jc w:val="both"/>
        <w:rPr>
          <w:i w:val="0"/>
          <w:iCs w:val="0"/>
          <w:sz w:val="24"/>
          <w:szCs w:val="24"/>
        </w:rPr>
      </w:pPr>
    </w:p>
    <w:p w:rsidR="273CAD63" w:rsidP="1BC2EC46" w:rsidRDefault="273CAD63" w14:paraId="0224920B" w14:textId="42CE52CF">
      <w:pPr>
        <w:spacing w:before="0" w:beforeAutospacing="off" w:after="0" w:afterAutospacing="off" w:line="360" w:lineRule="auto"/>
        <w:ind w:firstLine="0"/>
        <w:jc w:val="both"/>
        <w:rPr>
          <w:i w:val="0"/>
          <w:iCs w:val="0"/>
          <w:sz w:val="24"/>
          <w:szCs w:val="24"/>
        </w:rPr>
      </w:pPr>
      <w:r w:rsidRPr="1BC2EC46" w:rsidR="273CAD63">
        <w:rPr>
          <w:i w:val="0"/>
          <w:iCs w:val="0"/>
          <w:sz w:val="24"/>
          <w:szCs w:val="24"/>
        </w:rPr>
        <w:t>Figura XX Relatórios temáticos</w:t>
      </w:r>
    </w:p>
    <w:p w:rsidR="273CAD63" w:rsidP="1BC2EC46" w:rsidRDefault="273CAD63" w14:paraId="304E63F6" w14:textId="094ECD4E">
      <w:pPr>
        <w:spacing w:before="0" w:beforeAutospacing="off" w:after="0" w:afterAutospacing="off" w:line="360" w:lineRule="auto"/>
        <w:ind w:firstLine="0"/>
        <w:jc w:val="both"/>
        <w:rPr>
          <w:sz w:val="24"/>
          <w:szCs w:val="24"/>
        </w:rPr>
      </w:pPr>
      <w:r w:rsidR="273CAD63">
        <w:drawing>
          <wp:inline wp14:editId="46851F23" wp14:anchorId="12066631">
            <wp:extent cx="5724524" cy="2619375"/>
            <wp:effectExtent l="0" t="0" r="0" b="0"/>
            <wp:docPr id="43438422" name="" title=""/>
            <wp:cNvGraphicFramePr>
              <a:graphicFrameLocks noChangeAspect="1"/>
            </wp:cNvGraphicFramePr>
            <a:graphic>
              <a:graphicData uri="http://schemas.openxmlformats.org/drawingml/2006/picture">
                <pic:pic>
                  <pic:nvPicPr>
                    <pic:cNvPr id="0" name=""/>
                    <pic:cNvPicPr/>
                  </pic:nvPicPr>
                  <pic:blipFill>
                    <a:blip r:embed="R8f99a5ef66c24c47">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p>
    <w:p w:rsidR="273CAD63" w:rsidP="1BC2EC46" w:rsidRDefault="273CAD63" w14:paraId="0735B467" w14:textId="0A1AA825">
      <w:pPr>
        <w:pStyle w:val="Normal"/>
        <w:ind w:left="0"/>
        <w:jc w:val="both"/>
        <w:rPr>
          <w:sz w:val="24"/>
          <w:szCs w:val="24"/>
        </w:rPr>
      </w:pPr>
      <w:r w:rsidRPr="1BC2EC46" w:rsidR="273CAD63">
        <w:rPr>
          <w:sz w:val="24"/>
          <w:szCs w:val="24"/>
        </w:rPr>
        <w:t>Os relatórios temáticos de diabetes e de hipertensão se referem às informações dos cuidados das pessoas com essas condições de saúde na APS. Os valores apresentados são condizentes com o nível de acesso, que pode ser municipal, UBS ou equipe. Os relatórios têm como fonte de dados as fichas de cadastro individual (captando diagnósticos autorreferidos), atendimento individual, atendimento odontológico, cadastro domiciliar e territorial e ficha de visita domiciliar e territorial. Existe um tipo de painel para cada condição, diabetes ou hipertensão. Os relatórios do tema pessoas com diabetes apresentam:</w:t>
      </w:r>
    </w:p>
    <w:p w:rsidR="273CAD63" w:rsidP="1BC2EC46" w:rsidRDefault="273CAD63" w14:paraId="6B008169" w14:textId="3D8B03E9">
      <w:pPr>
        <w:pStyle w:val="ListParagraph"/>
        <w:numPr>
          <w:ilvl w:val="0"/>
          <w:numId w:val="69"/>
        </w:numPr>
        <w:jc w:val="both"/>
        <w:rPr>
          <w:sz w:val="24"/>
          <w:szCs w:val="24"/>
        </w:rPr>
      </w:pPr>
      <w:r w:rsidRPr="1BC2EC46" w:rsidR="273CAD63">
        <w:rPr>
          <w:sz w:val="24"/>
          <w:szCs w:val="24"/>
        </w:rPr>
        <w:t>Pessoas com diabetes por faixa etária;</w:t>
      </w:r>
    </w:p>
    <w:p w:rsidR="273CAD63" w:rsidP="1BC2EC46" w:rsidRDefault="273CAD63" w14:paraId="087D710A" w14:textId="46E917FE">
      <w:pPr>
        <w:pStyle w:val="ListParagraph"/>
        <w:numPr>
          <w:ilvl w:val="0"/>
          <w:numId w:val="69"/>
        </w:numPr>
        <w:jc w:val="both"/>
        <w:rPr>
          <w:sz w:val="24"/>
          <w:szCs w:val="24"/>
        </w:rPr>
      </w:pPr>
      <w:r w:rsidRPr="1BC2EC46" w:rsidR="273CAD63">
        <w:rPr>
          <w:sz w:val="24"/>
          <w:szCs w:val="24"/>
        </w:rPr>
        <w:t xml:space="preserve">Total de atendimentos e número de pessoas com diabetes (Figura X1); </w:t>
      </w:r>
    </w:p>
    <w:p w:rsidR="273CAD63" w:rsidP="1BC2EC46" w:rsidRDefault="273CAD63" w14:paraId="6AFE05EC" w14:textId="68CFA51B">
      <w:pPr>
        <w:spacing w:before="0" w:beforeAutospacing="off" w:after="0" w:afterAutospacing="off" w:line="360" w:lineRule="auto"/>
        <w:ind w:firstLine="0"/>
        <w:jc w:val="both"/>
        <w:rPr>
          <w:rFonts w:ascii="Aptos" w:hAnsi="Aptos" w:eastAsia="Aptos" w:cs="Aptos"/>
          <w:noProof w:val="0"/>
          <w:sz w:val="24"/>
          <w:szCs w:val="24"/>
          <w:lang w:val="pt-BR"/>
        </w:rPr>
      </w:pPr>
      <w:r w:rsidR="273CAD63">
        <w:rPr/>
        <w:t xml:space="preserve">Figura X1 - </w:t>
      </w:r>
      <w:r w:rsidRPr="1BC2EC46" w:rsidR="273CAD63">
        <w:rPr>
          <w:rFonts w:ascii="Aptos" w:hAnsi="Aptos" w:eastAsia="Aptos" w:cs="" w:asciiTheme="minorAscii" w:hAnsiTheme="minorAscii" w:eastAsiaTheme="minorAscii" w:cstheme="minorBidi"/>
          <w:noProof w:val="0"/>
          <w:color w:val="auto"/>
          <w:sz w:val="24"/>
          <w:szCs w:val="24"/>
          <w:lang w:val="pt-BR" w:eastAsia="en-US" w:bidi="ar-SA"/>
        </w:rPr>
        <w:t>Total de atendimentos nos últimos 12 meses de pessoas com diabetes</w:t>
      </w:r>
    </w:p>
    <w:p w:rsidR="273CAD63" w:rsidP="1BC2EC46" w:rsidRDefault="273CAD63" w14:paraId="2577FB10" w14:textId="56EA6F2B">
      <w:pPr>
        <w:ind w:left="0"/>
        <w:jc w:val="both"/>
      </w:pPr>
      <w:r w:rsidR="273CAD63">
        <w:drawing>
          <wp:inline wp14:editId="6331C95D" wp14:anchorId="00531C57">
            <wp:extent cx="5724524" cy="2581275"/>
            <wp:effectExtent l="0" t="0" r="0" b="0"/>
            <wp:docPr id="822517887" name="" title=""/>
            <wp:cNvGraphicFramePr>
              <a:graphicFrameLocks noChangeAspect="1"/>
            </wp:cNvGraphicFramePr>
            <a:graphic>
              <a:graphicData uri="http://schemas.openxmlformats.org/drawingml/2006/picture">
                <pic:pic>
                  <pic:nvPicPr>
                    <pic:cNvPr id="0" name=""/>
                    <pic:cNvPicPr/>
                  </pic:nvPicPr>
                  <pic:blipFill>
                    <a:blip r:embed="Rc4cdc9021df645d9">
                      <a:extLst>
                        <a:ext xmlns:a="http://schemas.openxmlformats.org/drawingml/2006/main" uri="{28A0092B-C50C-407E-A947-70E740481C1C}">
                          <a14:useLocalDpi val="0"/>
                        </a:ext>
                      </a:extLst>
                    </a:blip>
                    <a:stretch>
                      <a:fillRect/>
                    </a:stretch>
                  </pic:blipFill>
                  <pic:spPr>
                    <a:xfrm>
                      <a:off x="0" y="0"/>
                      <a:ext cx="5724524" cy="2581275"/>
                    </a:xfrm>
                    <a:prstGeom prst="rect">
                      <a:avLst/>
                    </a:prstGeom>
                  </pic:spPr>
                </pic:pic>
              </a:graphicData>
            </a:graphic>
          </wp:inline>
        </w:drawing>
      </w:r>
    </w:p>
    <w:p w:rsidR="273CAD63" w:rsidP="1BC2EC46" w:rsidRDefault="273CAD63" w14:paraId="52117657" w14:textId="7A9D728C">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Frequência de complicações relacionadas ao diabetes: os gráficos especificam as porcentagens das complicações relacionadas ao diabetes: infarto agudo do miocárdio, acidente vascular encefálico, doença renal, doença coronariana e doença cerebrovascular;</w:t>
      </w:r>
    </w:p>
    <w:p w:rsidR="273CAD63" w:rsidP="1BC2EC46" w:rsidRDefault="273CAD63" w14:paraId="20EAF238" w14:textId="71CF538C">
      <w:pPr>
        <w:spacing w:before="0" w:beforeAutospacing="off" w:after="0" w:afterAutospacing="off" w:line="360" w:lineRule="auto"/>
        <w:ind w:firstLine="0"/>
        <w:jc w:val="both"/>
      </w:pPr>
      <w:r w:rsidR="273CAD63">
        <w:rPr/>
        <w:t>Figura X2 - Frequência de complicações relacionadas ao diabetes</w:t>
      </w:r>
    </w:p>
    <w:p w:rsidR="273CAD63" w:rsidP="1BC2EC46" w:rsidRDefault="273CAD63" w14:paraId="456F30B7" w14:textId="1E648E24">
      <w:pPr>
        <w:spacing w:before="0" w:beforeAutospacing="off" w:after="0" w:afterAutospacing="off" w:line="360" w:lineRule="auto"/>
        <w:ind w:firstLine="0"/>
        <w:jc w:val="both"/>
      </w:pPr>
      <w:r w:rsidR="273CAD63">
        <w:drawing>
          <wp:inline wp14:editId="02C63EF9" wp14:anchorId="3AB87BD0">
            <wp:extent cx="5724524" cy="2533650"/>
            <wp:effectExtent l="0" t="0" r="0" b="0"/>
            <wp:docPr id="690779" name="" title=""/>
            <wp:cNvGraphicFramePr>
              <a:graphicFrameLocks noChangeAspect="1"/>
            </wp:cNvGraphicFramePr>
            <a:graphic>
              <a:graphicData uri="http://schemas.openxmlformats.org/drawingml/2006/picture">
                <pic:pic>
                  <pic:nvPicPr>
                    <pic:cNvPr id="0" name=""/>
                    <pic:cNvPicPr/>
                  </pic:nvPicPr>
                  <pic:blipFill>
                    <a:blip r:embed="Rcafd1e346c624ec2">
                      <a:extLst>
                        <a:ext xmlns:a="http://schemas.openxmlformats.org/drawingml/2006/main" uri="{28A0092B-C50C-407E-A947-70E740481C1C}">
                          <a14:useLocalDpi val="0"/>
                        </a:ext>
                      </a:extLst>
                    </a:blip>
                    <a:stretch>
                      <a:fillRect/>
                    </a:stretch>
                  </pic:blipFill>
                  <pic:spPr>
                    <a:xfrm>
                      <a:off x="0" y="0"/>
                      <a:ext cx="5724524" cy="2533650"/>
                    </a:xfrm>
                    <a:prstGeom prst="rect">
                      <a:avLst/>
                    </a:prstGeom>
                  </pic:spPr>
                </pic:pic>
              </a:graphicData>
            </a:graphic>
          </wp:inline>
        </w:drawing>
      </w:r>
    </w:p>
    <w:p w:rsidR="273CAD63" w:rsidP="1BC2EC46" w:rsidRDefault="273CAD63" w14:paraId="170F49F8" w14:textId="2BF0F0AA">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Pessoas com diabetes por sexo;</w:t>
      </w:r>
    </w:p>
    <w:p w:rsidR="273CAD63" w:rsidP="1BC2EC46" w:rsidRDefault="273CAD63" w14:paraId="127CF166" w14:textId="1CF740B7">
      <w:pPr>
        <w:bidi w:val="0"/>
        <w:spacing w:before="0" w:beforeAutospacing="off" w:after="160" w:afterAutospacing="off" w:line="279" w:lineRule="auto"/>
        <w:ind w:left="0" w:right="0"/>
        <w:jc w:val="both"/>
      </w:pPr>
      <w:r w:rsidR="273CAD63">
        <w:drawing>
          <wp:inline wp14:editId="25EA2F24" wp14:anchorId="626BFD13">
            <wp:extent cx="5724524" cy="2686050"/>
            <wp:effectExtent l="0" t="0" r="0" b="0"/>
            <wp:docPr id="1642872308" name="" title=""/>
            <wp:cNvGraphicFramePr>
              <a:graphicFrameLocks noChangeAspect="1"/>
            </wp:cNvGraphicFramePr>
            <a:graphic>
              <a:graphicData uri="http://schemas.openxmlformats.org/drawingml/2006/picture">
                <pic:pic>
                  <pic:nvPicPr>
                    <pic:cNvPr id="0" name=""/>
                    <pic:cNvPicPr/>
                  </pic:nvPicPr>
                  <pic:blipFill>
                    <a:blip r:embed="Rbdb1e8fa58034d23">
                      <a:extLst>
                        <a:ext xmlns:a="http://schemas.openxmlformats.org/drawingml/2006/main" uri="{28A0092B-C50C-407E-A947-70E740481C1C}">
                          <a14:useLocalDpi val="0"/>
                        </a:ext>
                      </a:extLst>
                    </a:blip>
                    <a:stretch>
                      <a:fillRect/>
                    </a:stretch>
                  </pic:blipFill>
                  <pic:spPr>
                    <a:xfrm>
                      <a:off x="0" y="0"/>
                      <a:ext cx="5724524" cy="2686050"/>
                    </a:xfrm>
                    <a:prstGeom prst="rect">
                      <a:avLst/>
                    </a:prstGeom>
                  </pic:spPr>
                </pic:pic>
              </a:graphicData>
            </a:graphic>
          </wp:inline>
        </w:drawing>
      </w:r>
    </w:p>
    <w:p w:rsidR="273CAD63" w:rsidP="1BC2EC46" w:rsidRDefault="273CAD63" w14:paraId="1E91519E" w14:textId="4C77D101">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Adultos com diabetes de acordo com o IMC (Índice de Massa Corporal);</w:t>
      </w:r>
    </w:p>
    <w:p w:rsidR="273CAD63" w:rsidP="1BC2EC46" w:rsidRDefault="273CAD63" w14:paraId="6886894A" w14:textId="2B8C902E">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Estratificação de atendimentos de pessoas com diabetes por profissional;</w:t>
      </w:r>
    </w:p>
    <w:p w:rsidR="273CAD63" w:rsidP="1BC2EC46" w:rsidRDefault="273CAD63" w14:paraId="2BA79D89" w14:textId="3BBE6329">
      <w:pPr>
        <w:spacing w:before="0" w:beforeAutospacing="off" w:after="0" w:afterAutospacing="off" w:line="360" w:lineRule="auto"/>
        <w:ind w:firstLine="0"/>
        <w:jc w:val="both"/>
        <w:rPr>
          <w:sz w:val="24"/>
          <w:szCs w:val="24"/>
        </w:rPr>
      </w:pPr>
      <w:r w:rsidRPr="1BC2EC46" w:rsidR="273CAD63">
        <w:rPr>
          <w:sz w:val="24"/>
          <w:szCs w:val="24"/>
        </w:rPr>
        <w:t>Figura XXX - Estratificação de atendimentos por profissional</w:t>
      </w:r>
    </w:p>
    <w:p w:rsidR="273CAD63" w:rsidP="1BC2EC46" w:rsidRDefault="273CAD63" w14:paraId="46B51D45" w14:textId="7F57452D">
      <w:pPr>
        <w:spacing w:before="0" w:beforeAutospacing="off" w:after="0" w:afterAutospacing="off" w:line="360" w:lineRule="auto"/>
        <w:ind w:firstLine="0"/>
        <w:jc w:val="both"/>
      </w:pPr>
      <w:r w:rsidR="273CAD63">
        <w:drawing>
          <wp:inline wp14:editId="5298DFCB" wp14:anchorId="24D667B2">
            <wp:extent cx="5724524" cy="2600325"/>
            <wp:effectExtent l="0" t="0" r="0" b="0"/>
            <wp:docPr id="2072676040" name="" title=""/>
            <wp:cNvGraphicFramePr>
              <a:graphicFrameLocks noChangeAspect="1"/>
            </wp:cNvGraphicFramePr>
            <a:graphic>
              <a:graphicData uri="http://schemas.openxmlformats.org/drawingml/2006/picture">
                <pic:pic>
                  <pic:nvPicPr>
                    <pic:cNvPr id="0" name=""/>
                    <pic:cNvPicPr/>
                  </pic:nvPicPr>
                  <pic:blipFill>
                    <a:blip r:embed="Rc1735e31b4ee4445">
                      <a:extLst>
                        <a:ext xmlns:a="http://schemas.openxmlformats.org/drawingml/2006/main" uri="{28A0092B-C50C-407E-A947-70E740481C1C}">
                          <a14:useLocalDpi val="0"/>
                        </a:ext>
                      </a:extLst>
                    </a:blip>
                    <a:stretch>
                      <a:fillRect/>
                    </a:stretch>
                  </pic:blipFill>
                  <pic:spPr>
                    <a:xfrm>
                      <a:off x="0" y="0"/>
                      <a:ext cx="5724524" cy="2600325"/>
                    </a:xfrm>
                    <a:prstGeom prst="rect">
                      <a:avLst/>
                    </a:prstGeom>
                  </pic:spPr>
                </pic:pic>
              </a:graphicData>
            </a:graphic>
          </wp:inline>
        </w:drawing>
      </w:r>
    </w:p>
    <w:p w:rsidR="273CAD63" w:rsidP="1BC2EC46" w:rsidRDefault="273CAD63" w14:paraId="038B8F15" w14:textId="6D0AB11E">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Situação dos exames nos últimos 12 meses: mostra a quantidade de exames com solicitação pendente e com avaliação pendente, para o total de pessoas com diabetes, por tipo de exame: Glicemia, Hemoglobina Glicada, Retinografia, Creatinina, EAS/EQU (urina rotina), Hemograma e Colesterol total.</w:t>
      </w:r>
    </w:p>
    <w:p w:rsidR="273CAD63" w:rsidP="1BC2EC46" w:rsidRDefault="273CAD63" w14:paraId="3EB11450" w14:textId="2C19D928">
      <w:pPr>
        <w:bidi w:val="0"/>
        <w:spacing w:before="0" w:beforeAutospacing="off" w:after="160" w:afterAutospacing="off" w:line="279" w:lineRule="auto"/>
        <w:ind w:left="0" w:right="0"/>
        <w:jc w:val="both"/>
      </w:pPr>
      <w:r w:rsidR="273CAD63">
        <w:drawing>
          <wp:inline wp14:editId="3CC0CD24" wp14:anchorId="3A335C86">
            <wp:extent cx="5724524" cy="2638425"/>
            <wp:effectExtent l="0" t="0" r="0" b="0"/>
            <wp:docPr id="1431683410" name="" title=""/>
            <wp:cNvGraphicFramePr>
              <a:graphicFrameLocks noChangeAspect="1"/>
            </wp:cNvGraphicFramePr>
            <a:graphic>
              <a:graphicData uri="http://schemas.openxmlformats.org/drawingml/2006/picture">
                <pic:pic>
                  <pic:nvPicPr>
                    <pic:cNvPr id="0" name=""/>
                    <pic:cNvPicPr/>
                  </pic:nvPicPr>
                  <pic:blipFill>
                    <a:blip r:embed="R89d8e81ed7c54c0b">
                      <a:extLst>
                        <a:ext xmlns:a="http://schemas.openxmlformats.org/drawingml/2006/main" uri="{28A0092B-C50C-407E-A947-70E740481C1C}">
                          <a14:useLocalDpi val="0"/>
                        </a:ext>
                      </a:extLst>
                    </a:blip>
                    <a:stretch>
                      <a:fillRect/>
                    </a:stretch>
                  </pic:blipFill>
                  <pic:spPr>
                    <a:xfrm>
                      <a:off x="0" y="0"/>
                      <a:ext cx="5724524" cy="2638425"/>
                    </a:xfrm>
                    <a:prstGeom prst="rect">
                      <a:avLst/>
                    </a:prstGeom>
                  </pic:spPr>
                </pic:pic>
              </a:graphicData>
            </a:graphic>
          </wp:inline>
        </w:drawing>
      </w:r>
    </w:p>
    <w:p w:rsidR="273CAD63" w:rsidP="1BC2EC46" w:rsidRDefault="273CAD63" w14:paraId="5946B908" w14:textId="4B57ACDC">
      <w:pPr>
        <w:pStyle w:val="ListParagraph"/>
        <w:numPr>
          <w:ilvl w:val="0"/>
          <w:numId w:val="69"/>
        </w:numPr>
        <w:suppressLineNumbers w:val="0"/>
        <w:bidi w:val="0"/>
        <w:spacing w:before="0" w:beforeAutospacing="off" w:after="160" w:afterAutospacing="off" w:line="279" w:lineRule="auto"/>
        <w:ind w:right="0"/>
        <w:jc w:val="both"/>
        <w:rPr>
          <w:sz w:val="24"/>
          <w:szCs w:val="24"/>
        </w:rPr>
      </w:pPr>
      <w:r w:rsidRPr="1BC2EC46" w:rsidR="273CAD63">
        <w:rPr>
          <w:sz w:val="24"/>
          <w:szCs w:val="24"/>
        </w:rPr>
        <w:t xml:space="preserve">Lista Nominal das pessoas atendidas nos últimos 12 meses: O símbolo de alerta, em vermelho, ao lado do nome do cidadão, indica situações que requerem atenção especial, por não estarem de acordo com as boas práticas preconizadas para o acompanhamento de saúde de pessoas com diabetes. Ao clicar no nome da pessoa na lista nominal é possível visualizar, além dos dados pessoais, informações adicionais, como: data da última aferição de PA (pressão arterial), total de consultas médicas ou de enfermagem realizadas nos últimos 12 meses, data da última consulta odontológica, data da última visita recebida do ACS (Agente Comunitário de Saúde) e data do último exame de Hemoglobina Glicada. </w:t>
      </w:r>
    </w:p>
    <w:p w:rsidR="273CAD63" w:rsidP="1BC2EC46" w:rsidRDefault="273CAD63" w14:paraId="2F31EB6C" w14:textId="22D231EE">
      <w:pPr>
        <w:pStyle w:val="Normal"/>
        <w:suppressLineNumbers w:val="0"/>
        <w:bidi w:val="0"/>
        <w:spacing w:before="0" w:beforeAutospacing="off" w:after="160" w:afterAutospacing="off" w:line="279" w:lineRule="auto"/>
        <w:ind w:left="0" w:right="0"/>
        <w:jc w:val="both"/>
        <w:rPr>
          <w:sz w:val="24"/>
          <w:szCs w:val="24"/>
        </w:rPr>
      </w:pPr>
      <w:r w:rsidRPr="1BC2EC46" w:rsidR="273CAD63">
        <w:rPr>
          <w:sz w:val="24"/>
          <w:szCs w:val="24"/>
        </w:rPr>
        <w:t>Figura X - Lista Nominal das pessoas atendidas nos últimos 12 meses</w:t>
      </w:r>
    </w:p>
    <w:p w:rsidR="273CAD63" w:rsidP="1BC2EC46" w:rsidRDefault="273CAD63" w14:paraId="38C26AC6" w14:textId="0B027130">
      <w:pPr>
        <w:bidi w:val="0"/>
        <w:spacing w:before="0" w:beforeAutospacing="off" w:after="160" w:afterAutospacing="off" w:line="279" w:lineRule="auto"/>
        <w:ind w:right="0"/>
        <w:jc w:val="both"/>
      </w:pPr>
      <w:r w:rsidR="273CAD63">
        <w:drawing>
          <wp:inline wp14:editId="1A88DD5A" wp14:anchorId="6265FE5C">
            <wp:extent cx="5724524" cy="2638425"/>
            <wp:effectExtent l="0" t="0" r="0" b="0"/>
            <wp:docPr id="1710736102" name="" title=""/>
            <wp:cNvGraphicFramePr>
              <a:graphicFrameLocks noChangeAspect="1"/>
            </wp:cNvGraphicFramePr>
            <a:graphic>
              <a:graphicData uri="http://schemas.openxmlformats.org/drawingml/2006/picture">
                <pic:pic>
                  <pic:nvPicPr>
                    <pic:cNvPr id="0" name=""/>
                    <pic:cNvPicPr/>
                  </pic:nvPicPr>
                  <pic:blipFill>
                    <a:blip r:embed="Rb26ccda289b24373">
                      <a:extLst>
                        <a:ext xmlns:a="http://schemas.openxmlformats.org/drawingml/2006/main" uri="{28A0092B-C50C-407E-A947-70E740481C1C}">
                          <a14:useLocalDpi val="0"/>
                        </a:ext>
                      </a:extLst>
                    </a:blip>
                    <a:stretch>
                      <a:fillRect/>
                    </a:stretch>
                  </pic:blipFill>
                  <pic:spPr>
                    <a:xfrm>
                      <a:off x="0" y="0"/>
                      <a:ext cx="5724524" cy="2638425"/>
                    </a:xfrm>
                    <a:prstGeom prst="rect">
                      <a:avLst/>
                    </a:prstGeom>
                  </pic:spPr>
                </pic:pic>
              </a:graphicData>
            </a:graphic>
          </wp:inline>
        </w:drawing>
      </w:r>
    </w:p>
    <w:p w:rsidR="273CAD63" w:rsidP="1BC2EC46" w:rsidRDefault="273CAD63" w14:paraId="1C5D3935" w14:textId="03CE22FD">
      <w:pPr>
        <w:pStyle w:val="Normal"/>
        <w:suppressLineNumbers w:val="0"/>
        <w:bidi w:val="0"/>
        <w:spacing w:before="0" w:beforeAutospacing="off" w:after="160" w:afterAutospacing="off" w:line="279" w:lineRule="auto"/>
        <w:ind w:left="0" w:right="0"/>
        <w:jc w:val="both"/>
        <w:rPr>
          <w:sz w:val="24"/>
          <w:szCs w:val="24"/>
        </w:rPr>
      </w:pPr>
      <w:r w:rsidRPr="1BC2EC46" w:rsidR="273CAD63">
        <w:rPr>
          <w:sz w:val="24"/>
          <w:szCs w:val="24"/>
        </w:rPr>
        <w:t>Figura X - Card de detalhamento da pessoa e dos alertas</w:t>
      </w:r>
    </w:p>
    <w:p w:rsidR="273CAD63" w:rsidP="1BC2EC46" w:rsidRDefault="273CAD63" w14:paraId="72A96132" w14:textId="7006170D">
      <w:pPr>
        <w:bidi w:val="0"/>
        <w:ind w:left="0"/>
        <w:jc w:val="both"/>
      </w:pPr>
      <w:r w:rsidR="273CAD63">
        <w:drawing>
          <wp:inline wp14:editId="0D7536C3" wp14:anchorId="186B0734">
            <wp:extent cx="5724524" cy="2657475"/>
            <wp:effectExtent l="0" t="0" r="0" b="0"/>
            <wp:docPr id="1289195001" name="" title=""/>
            <wp:cNvGraphicFramePr>
              <a:graphicFrameLocks noChangeAspect="1"/>
            </wp:cNvGraphicFramePr>
            <a:graphic>
              <a:graphicData uri="http://schemas.openxmlformats.org/drawingml/2006/picture">
                <pic:pic>
                  <pic:nvPicPr>
                    <pic:cNvPr id="0" name=""/>
                    <pic:cNvPicPr/>
                  </pic:nvPicPr>
                  <pic:blipFill>
                    <a:blip r:embed="R0bb32d8fae504055">
                      <a:extLst>
                        <a:ext xmlns:a="http://schemas.openxmlformats.org/drawingml/2006/main" uri="{28A0092B-C50C-407E-A947-70E740481C1C}">
                          <a14:useLocalDpi val="0"/>
                        </a:ext>
                      </a:extLst>
                    </a:blip>
                    <a:stretch>
                      <a:fillRect/>
                    </a:stretch>
                  </pic:blipFill>
                  <pic:spPr>
                    <a:xfrm>
                      <a:off x="0" y="0"/>
                      <a:ext cx="5724524" cy="2657475"/>
                    </a:xfrm>
                    <a:prstGeom prst="rect">
                      <a:avLst/>
                    </a:prstGeom>
                  </pic:spPr>
                </pic:pic>
              </a:graphicData>
            </a:graphic>
          </wp:inline>
        </w:drawing>
      </w:r>
    </w:p>
    <w:p w:rsidR="56E9CFCA" w:rsidP="1BC2EC46" w:rsidRDefault="56E9CFCA" w14:paraId="60B21EDA" w14:textId="33BD2D49">
      <w:pPr>
        <w:spacing w:before="0" w:beforeAutospacing="off" w:after="0" w:afterAutospacing="off" w:line="360" w:lineRule="auto"/>
        <w:ind w:firstLine="0"/>
        <w:jc w:val="both"/>
      </w:pPr>
      <w:r w:rsidR="56E9CFCA">
        <w:rPr/>
        <w:t>O relatório da pessoa com hipertensão arterial oferece painéis parecidos com o da pessoa com diabetes, mas, voltados à hipertensão. São eles:</w:t>
      </w:r>
    </w:p>
    <w:p w:rsidR="56E9CFCA" w:rsidP="1BC2EC46" w:rsidRDefault="56E9CFCA" w14:paraId="701A33F4" w14:textId="54AD7E0C">
      <w:pPr>
        <w:pStyle w:val="ListParagraph"/>
        <w:numPr>
          <w:ilvl w:val="0"/>
          <w:numId w:val="70"/>
        </w:numPr>
        <w:spacing w:before="0" w:beforeAutospacing="off" w:after="0" w:afterAutospacing="off" w:line="360" w:lineRule="auto"/>
        <w:jc w:val="both"/>
        <w:rPr>
          <w:sz w:val="24"/>
          <w:szCs w:val="24"/>
        </w:rPr>
      </w:pPr>
      <w:r w:rsidR="56E9CFCA">
        <w:rPr/>
        <w:t>Pessoas com hipertensão por faixa etária;</w:t>
      </w:r>
    </w:p>
    <w:p w:rsidR="56E9CFCA" w:rsidP="1BC2EC46" w:rsidRDefault="56E9CFCA" w14:paraId="25FAABCE" w14:textId="19467CF0">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Total de atendimentos e pessoas com hipertensão;</w:t>
      </w:r>
    </w:p>
    <w:p w:rsidR="56E9CFCA" w:rsidP="1BC2EC46" w:rsidRDefault="56E9CFCA" w14:paraId="2D0162B1" w14:textId="6592DDE7">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 xml:space="preserve">Frequência de complicações relacionadas à hipertensão: gráficos que especificam as porcentagens das seguintes complicações relacionadas à hipertensão: infarto agudo do miocárdio, acidente vascular encefálico, doença renal, doença coronariana e doença cerebrovascular; </w:t>
      </w:r>
    </w:p>
    <w:p w:rsidR="56E9CFCA" w:rsidP="1BC2EC46" w:rsidRDefault="56E9CFCA" w14:paraId="2D9AF60B" w14:textId="23AEC076">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Pessoas com hipertensão por sexo;</w:t>
      </w:r>
    </w:p>
    <w:p w:rsidR="56E9CFCA" w:rsidP="1BC2EC46" w:rsidRDefault="56E9CFCA" w14:paraId="674C3452" w14:textId="7B417B34">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Adultos com hipertensão de acordo com o IMC;</w:t>
      </w:r>
    </w:p>
    <w:p w:rsidR="56E9CFCA" w:rsidP="1BC2EC46" w:rsidRDefault="56E9CFCA" w14:paraId="61DBD5A2" w14:textId="7C4DE6E5">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Estratificação de atendimentos por profissional;</w:t>
      </w:r>
    </w:p>
    <w:p w:rsidR="56E9CFCA" w:rsidP="1BC2EC46" w:rsidRDefault="56E9CFCA" w14:paraId="0542FC90" w14:textId="31AFFBC3">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Situação dos exames nos últimos 12 meses: quantidade de exames com solicitação pendente e com avaliação pendente, para o total de pessoas com hipertensão, por tipo de exame: Glicemia, Creatinina, EAS/EQU (urina rotina), Sódio e potássio, Colesterol total, Hemograma e Eletrocardiograma;</w:t>
      </w:r>
    </w:p>
    <w:p w:rsidR="56E9CFCA" w:rsidP="1BC2EC46" w:rsidRDefault="56E9CFCA" w14:paraId="629E8DC2" w14:textId="7AC23D96">
      <w:pPr>
        <w:pStyle w:val="ListParagraph"/>
        <w:numPr>
          <w:ilvl w:val="0"/>
          <w:numId w:val="70"/>
        </w:numPr>
        <w:spacing w:before="0" w:beforeAutospacing="off" w:after="0" w:afterAutospacing="off" w:line="360" w:lineRule="auto"/>
        <w:jc w:val="both"/>
        <w:rPr>
          <w:sz w:val="24"/>
          <w:szCs w:val="24"/>
        </w:rPr>
      </w:pPr>
      <w:r w:rsidRPr="1BC2EC46" w:rsidR="56E9CFCA">
        <w:rPr>
          <w:sz w:val="24"/>
          <w:szCs w:val="24"/>
        </w:rPr>
        <w:t>Lista Nominal das Pessoas atendidas nos últimos 12 meses: do mesmo modo que o relatório da pessoa com diabetes, para aqueles nomes que possuem um símbolo de alerta ao lado, indica situações que requerem atenção especial, por não estarem de acordo com as boas práticas preconizadas para o acompanhamento de saúde de pessoas com hipertensão. Ao clicar no nome do cidadão na lista nominal é possível visualizar, além dos dados pessoais do cidadão, informações adicionais, quando disponíveis, como: data do último exame de creatinina, data da última aferição de PA, total de consultas médicas ou de enfermagem realizadas nos últimos 12 meses, data da última consulta odontológica e data da última visita ACS.</w:t>
      </w:r>
    </w:p>
    <w:p w:rsidR="1BC2EC46" w:rsidP="1BC2EC46" w:rsidRDefault="1BC2EC46" w14:paraId="172818A6" w14:textId="1884F5C4">
      <w:pPr>
        <w:pStyle w:val="ListParagraph"/>
        <w:spacing w:before="0" w:beforeAutospacing="off" w:after="0" w:afterAutospacing="off" w:line="360" w:lineRule="auto"/>
        <w:ind w:left="720"/>
        <w:jc w:val="both"/>
        <w:rPr>
          <w:sz w:val="24"/>
          <w:szCs w:val="24"/>
        </w:rPr>
      </w:pPr>
    </w:p>
    <w:p w:rsidR="56E9CFCA" w:rsidP="1BC2EC46" w:rsidRDefault="56E9CFCA" w14:paraId="4CD91AD3" w14:textId="0102D10F">
      <w:pPr>
        <w:spacing w:before="0" w:beforeAutospacing="off" w:after="0" w:afterAutospacing="off" w:line="360" w:lineRule="auto"/>
        <w:ind w:firstLine="0"/>
        <w:jc w:val="both"/>
        <w:rPr>
          <w:sz w:val="24"/>
          <w:szCs w:val="24"/>
        </w:rPr>
      </w:pPr>
      <w:r w:rsidRPr="1BC2EC46" w:rsidR="56E9CFCA">
        <w:rPr>
          <w:sz w:val="24"/>
          <w:szCs w:val="24"/>
        </w:rPr>
        <w:t xml:space="preserve">Os painéis listados acima são ferramentas importantes para as equipes de APS acompanharem as pessoas com diabetes e hipertensão, além de subsidiar, de forma prática, a busca ativa dos faltosos. </w:t>
      </w:r>
    </w:p>
    <w:p w:rsidR="56E9CFCA" w:rsidP="1BC2EC46" w:rsidRDefault="56E9CFCA" w14:paraId="647F5869" w14:textId="1B6AFCF0">
      <w:pPr>
        <w:pStyle w:val="Normal"/>
        <w:suppressLineNumbers w:val="0"/>
        <w:bidi w:val="0"/>
        <w:spacing w:before="0" w:beforeAutospacing="off" w:after="0" w:afterAutospacing="off" w:line="360" w:lineRule="auto"/>
        <w:ind w:left="0" w:right="0"/>
        <w:jc w:val="both"/>
        <w:rPr>
          <w:sz w:val="24"/>
          <w:szCs w:val="24"/>
        </w:rPr>
      </w:pPr>
      <w:r w:rsidRPr="1BC2EC46" w:rsidR="56E9CFCA">
        <w:rPr>
          <w:sz w:val="24"/>
          <w:szCs w:val="24"/>
        </w:rPr>
        <w:t xml:space="preserve">Além disso, </w:t>
      </w:r>
      <w:r w:rsidRPr="1BC2EC46" w:rsidR="2300AB5D">
        <w:rPr>
          <w:sz w:val="24"/>
          <w:szCs w:val="24"/>
        </w:rPr>
        <w:t xml:space="preserve">com </w:t>
      </w:r>
      <w:r w:rsidRPr="1BC2EC46" w:rsidR="56E9CFCA">
        <w:rPr>
          <w:sz w:val="24"/>
          <w:szCs w:val="24"/>
        </w:rPr>
        <w:t>os dados</w:t>
      </w:r>
      <w:r w:rsidRPr="1BC2EC46" w:rsidR="56E9CFCA">
        <w:rPr>
          <w:sz w:val="24"/>
          <w:szCs w:val="24"/>
        </w:rPr>
        <w:t xml:space="preserve"> do relatório</w:t>
      </w:r>
      <w:r w:rsidRPr="1BC2EC46" w:rsidR="78FDEEA8">
        <w:rPr>
          <w:sz w:val="24"/>
          <w:szCs w:val="24"/>
        </w:rPr>
        <w:t xml:space="preserve"> de atendimentos por profissional, quando</w:t>
      </w:r>
      <w:r w:rsidRPr="1BC2EC46" w:rsidR="56E9CFCA">
        <w:rPr>
          <w:sz w:val="24"/>
          <w:szCs w:val="24"/>
        </w:rPr>
        <w:t xml:space="preserve"> cruzados com a estratificação de risco do usuário, </w:t>
      </w:r>
      <w:r w:rsidRPr="1BC2EC46" w:rsidR="778388B2">
        <w:rPr>
          <w:sz w:val="24"/>
          <w:szCs w:val="24"/>
        </w:rPr>
        <w:t xml:space="preserve">é possível </w:t>
      </w:r>
      <w:r w:rsidRPr="1BC2EC46" w:rsidR="1D4FFBA4">
        <w:rPr>
          <w:sz w:val="24"/>
          <w:szCs w:val="24"/>
        </w:rPr>
        <w:t xml:space="preserve">verificar se o usuário </w:t>
      </w:r>
      <w:r w:rsidRPr="1BC2EC46" w:rsidR="613D724F">
        <w:rPr>
          <w:sz w:val="24"/>
          <w:szCs w:val="24"/>
        </w:rPr>
        <w:t xml:space="preserve">está sendo atendido com a quantidade </w:t>
      </w:r>
      <w:r w:rsidRPr="1BC2EC46" w:rsidR="1D4FFBA4">
        <w:rPr>
          <w:sz w:val="24"/>
          <w:szCs w:val="24"/>
        </w:rPr>
        <w:t>de consultas médicas e de enfermagem anuais previstas</w:t>
      </w:r>
      <w:r w:rsidRPr="1BC2EC46" w:rsidR="595F6266">
        <w:rPr>
          <w:sz w:val="24"/>
          <w:szCs w:val="24"/>
        </w:rPr>
        <w:t xml:space="preserve"> na “Linha-guia de hipertensão </w:t>
      </w:r>
      <w:r w:rsidRPr="1BC2EC46" w:rsidR="595F6266">
        <w:rPr>
          <w:sz w:val="24"/>
          <w:szCs w:val="24"/>
        </w:rPr>
        <w:t xml:space="preserve">arterial sistêmica, </w:t>
      </w:r>
      <w:r w:rsidRPr="1BC2EC46" w:rsidR="595F6266">
        <w:rPr>
          <w:sz w:val="24"/>
          <w:szCs w:val="24"/>
        </w:rPr>
        <w:t>diabetes mellitus e</w:t>
      </w:r>
      <w:r w:rsidRPr="1BC2EC46" w:rsidR="32A6341F">
        <w:rPr>
          <w:sz w:val="24"/>
          <w:szCs w:val="24"/>
        </w:rPr>
        <w:t xml:space="preserve"> </w:t>
      </w:r>
      <w:r w:rsidRPr="1BC2EC46" w:rsidR="595F6266">
        <w:rPr>
          <w:sz w:val="24"/>
          <w:szCs w:val="24"/>
        </w:rPr>
        <w:t xml:space="preserve">doença renal crônica” da SES/MG, bem como os protocolos municipais. </w:t>
      </w:r>
    </w:p>
    <w:p w:rsidR="2605452B" w:rsidP="1BC2EC46" w:rsidRDefault="2605452B" w14:paraId="3DB3D90E" w14:textId="2111ABDF">
      <w:pPr>
        <w:pStyle w:val="Normal"/>
        <w:suppressLineNumbers w:val="0"/>
        <w:bidi w:val="0"/>
        <w:spacing w:before="0" w:beforeAutospacing="off" w:after="0" w:afterAutospacing="off" w:line="360" w:lineRule="auto"/>
        <w:ind w:left="0" w:right="0"/>
        <w:jc w:val="both"/>
        <w:rPr>
          <w:sz w:val="24"/>
          <w:szCs w:val="24"/>
        </w:rPr>
      </w:pPr>
      <w:r w:rsidRPr="1BC2EC46" w:rsidR="2605452B">
        <w:rPr>
          <w:sz w:val="24"/>
          <w:szCs w:val="24"/>
        </w:rPr>
        <w:t>Já o</w:t>
      </w:r>
      <w:r w:rsidRPr="1BC2EC46" w:rsidR="3A4403FC">
        <w:rPr>
          <w:sz w:val="24"/>
          <w:szCs w:val="24"/>
        </w:rPr>
        <w:t xml:space="preserve"> relatório de </w:t>
      </w:r>
      <w:r w:rsidRPr="1BC2EC46" w:rsidR="689F6433">
        <w:rPr>
          <w:sz w:val="24"/>
          <w:szCs w:val="24"/>
        </w:rPr>
        <w:t xml:space="preserve">exames de 12 meses, </w:t>
      </w:r>
      <w:r w:rsidRPr="1BC2EC46" w:rsidR="3E0FB008">
        <w:rPr>
          <w:sz w:val="24"/>
          <w:szCs w:val="24"/>
        </w:rPr>
        <w:t xml:space="preserve">os quantitativos mostrados na situação “solicitação pendente” </w:t>
      </w:r>
      <w:r w:rsidRPr="1BC2EC46" w:rsidR="689F6433">
        <w:rPr>
          <w:sz w:val="24"/>
          <w:szCs w:val="24"/>
        </w:rPr>
        <w:t xml:space="preserve">auxilia os gestores </w:t>
      </w:r>
      <w:r w:rsidRPr="1BC2EC46" w:rsidR="458C40BE">
        <w:rPr>
          <w:sz w:val="24"/>
          <w:szCs w:val="24"/>
        </w:rPr>
        <w:t xml:space="preserve">a </w:t>
      </w:r>
      <w:r w:rsidRPr="1BC2EC46" w:rsidR="458C40BE">
        <w:rPr>
          <w:sz w:val="24"/>
          <w:szCs w:val="24"/>
        </w:rPr>
        <w:t>levantar</w:t>
      </w:r>
      <w:r w:rsidRPr="1BC2EC46" w:rsidR="458C40BE">
        <w:rPr>
          <w:sz w:val="24"/>
          <w:szCs w:val="24"/>
        </w:rPr>
        <w:t xml:space="preserve"> hipóteses se os sistemas estão sendo solicitados e enviados para solicitação, ou se é necessário ampliar a oferta de exames. Para o caso específico de</w:t>
      </w:r>
      <w:r w:rsidRPr="1BC2EC46" w:rsidR="56E9CFCA">
        <w:rPr>
          <w:sz w:val="24"/>
          <w:szCs w:val="24"/>
        </w:rPr>
        <w:t xml:space="preserve"> </w:t>
      </w:r>
      <w:r w:rsidRPr="1BC2EC46" w:rsidR="56E9CFCA">
        <w:rPr>
          <w:sz w:val="24"/>
          <w:szCs w:val="24"/>
        </w:rPr>
        <w:t>retinografia</w:t>
      </w:r>
      <w:r w:rsidRPr="1BC2EC46" w:rsidR="56E9CFCA">
        <w:rPr>
          <w:sz w:val="24"/>
          <w:szCs w:val="24"/>
        </w:rPr>
        <w:t xml:space="preserve">, </w:t>
      </w:r>
      <w:r w:rsidRPr="1BC2EC46" w:rsidR="7701C332">
        <w:rPr>
          <w:sz w:val="24"/>
          <w:szCs w:val="24"/>
        </w:rPr>
        <w:t>caso a necessidade seja alta, o gestor</w:t>
      </w:r>
      <w:r w:rsidRPr="1BC2EC46" w:rsidR="37A1DB6F">
        <w:rPr>
          <w:sz w:val="24"/>
          <w:szCs w:val="24"/>
        </w:rPr>
        <w:t xml:space="preserve"> municipal</w:t>
      </w:r>
      <w:r w:rsidRPr="1BC2EC46" w:rsidR="7701C332">
        <w:rPr>
          <w:sz w:val="24"/>
          <w:szCs w:val="24"/>
        </w:rPr>
        <w:t xml:space="preserve"> pode </w:t>
      </w:r>
      <w:r w:rsidRPr="1BC2EC46" w:rsidR="56E9CFCA">
        <w:rPr>
          <w:sz w:val="24"/>
          <w:szCs w:val="24"/>
        </w:rPr>
        <w:t>incorporar o telediagnóstico no território</w:t>
      </w:r>
      <w:r w:rsidRPr="1BC2EC46" w:rsidR="055607E0">
        <w:rPr>
          <w:sz w:val="24"/>
          <w:szCs w:val="24"/>
        </w:rPr>
        <w:t>.</w:t>
      </w:r>
    </w:p>
    <w:p w:rsidR="4F73E375" w:rsidP="1BC2EC46" w:rsidRDefault="4F73E375" w14:paraId="6A621548" w14:textId="495C611F">
      <w:pPr>
        <w:pStyle w:val="Normal"/>
        <w:suppressLineNumbers w:val="0"/>
        <w:bidi w:val="0"/>
        <w:spacing w:before="0" w:beforeAutospacing="off" w:after="0" w:afterAutospacing="off" w:line="360" w:lineRule="auto"/>
        <w:ind w:left="0" w:right="0"/>
        <w:jc w:val="both"/>
        <w:rPr>
          <w:sz w:val="24"/>
          <w:szCs w:val="24"/>
        </w:rPr>
      </w:pPr>
      <w:r w:rsidRPr="1BC2EC46" w:rsidR="4F73E375">
        <w:rPr>
          <w:sz w:val="24"/>
          <w:szCs w:val="24"/>
        </w:rPr>
        <w:t>Cabe destacar que os painéis do e-SUS APS podem auxiliar os gestores municipais de saúde a acompanharem o desempenho das suas equipes</w:t>
      </w:r>
      <w:r w:rsidRPr="1BC2EC46" w:rsidR="18C63D01">
        <w:rPr>
          <w:sz w:val="24"/>
          <w:szCs w:val="24"/>
        </w:rPr>
        <w:t xml:space="preserve"> na oferta de ações e serviços de saúde,</w:t>
      </w:r>
      <w:r w:rsidRPr="1BC2EC46" w:rsidR="4F73E375">
        <w:rPr>
          <w:sz w:val="24"/>
          <w:szCs w:val="24"/>
        </w:rPr>
        <w:t xml:space="preserve"> </w:t>
      </w:r>
      <w:r w:rsidRPr="1BC2EC46" w:rsidR="4F73E375">
        <w:rPr>
          <w:sz w:val="24"/>
          <w:szCs w:val="24"/>
        </w:rPr>
        <w:t>no</w:t>
      </w:r>
      <w:r w:rsidRPr="1BC2EC46" w:rsidR="144F2A61">
        <w:rPr>
          <w:sz w:val="24"/>
          <w:szCs w:val="24"/>
        </w:rPr>
        <w:t xml:space="preserve"> que se refere ao</w:t>
      </w:r>
      <w:r w:rsidRPr="1BC2EC46" w:rsidR="4F73E375">
        <w:rPr>
          <w:sz w:val="24"/>
          <w:szCs w:val="24"/>
        </w:rPr>
        <w:t>s indicadores</w:t>
      </w:r>
      <w:r w:rsidRPr="1BC2EC46" w:rsidR="737A1D95">
        <w:rPr>
          <w:sz w:val="24"/>
          <w:szCs w:val="24"/>
        </w:rPr>
        <w:t xml:space="preserve"> do</w:t>
      </w:r>
      <w:r w:rsidRPr="1BC2EC46" w:rsidR="4F73E375">
        <w:rPr>
          <w:sz w:val="24"/>
          <w:szCs w:val="24"/>
        </w:rPr>
        <w:t xml:space="preserve"> </w:t>
      </w:r>
      <w:r w:rsidRPr="1BC2EC46" w:rsidR="1E617732">
        <w:rPr>
          <w:sz w:val="24"/>
          <w:szCs w:val="24"/>
        </w:rPr>
        <w:t>cofinanciamento federal da APS</w:t>
      </w:r>
      <w:r w:rsidRPr="1BC2EC46" w:rsidR="05779B05">
        <w:rPr>
          <w:sz w:val="24"/>
          <w:szCs w:val="24"/>
        </w:rPr>
        <w:t xml:space="preserve"> e realizar ações prévias de melhoria e não evitar impactos financeiros no recebimento de recursos (https://www.gov.br/</w:t>
      </w:r>
      <w:r w:rsidRPr="1BC2EC46" w:rsidR="05779B05">
        <w:rPr>
          <w:sz w:val="24"/>
          <w:szCs w:val="24"/>
        </w:rPr>
        <w:t>saude</w:t>
      </w:r>
      <w:r w:rsidRPr="1BC2EC46" w:rsidR="05779B05">
        <w:rPr>
          <w:sz w:val="24"/>
          <w:szCs w:val="24"/>
        </w:rPr>
        <w:t>/</w:t>
      </w:r>
      <w:r w:rsidRPr="1BC2EC46" w:rsidR="05779B05">
        <w:rPr>
          <w:sz w:val="24"/>
          <w:szCs w:val="24"/>
        </w:rPr>
        <w:t>pt-br</w:t>
      </w:r>
      <w:r w:rsidRPr="1BC2EC46" w:rsidR="05779B05">
        <w:rPr>
          <w:sz w:val="24"/>
          <w:szCs w:val="24"/>
        </w:rPr>
        <w:t>/assuntos/</w:t>
      </w:r>
      <w:r w:rsidRPr="1BC2EC46" w:rsidR="05779B05">
        <w:rPr>
          <w:sz w:val="24"/>
          <w:szCs w:val="24"/>
        </w:rPr>
        <w:t>noticias</w:t>
      </w:r>
      <w:r w:rsidRPr="1BC2EC46" w:rsidR="05779B05">
        <w:rPr>
          <w:sz w:val="24"/>
          <w:szCs w:val="24"/>
        </w:rPr>
        <w:t xml:space="preserve">/2025/maio/ministerio-da-saude-apresenta-novos-indicadores-de-inducao-de-boas-praticas-para-a-atencao-primaria). </w:t>
      </w:r>
    </w:p>
    <w:p w:rsidR="1BC2EC46" w:rsidP="1BC2EC46" w:rsidRDefault="1BC2EC46" w14:paraId="14AED3C3" w14:textId="2E38A1B0">
      <w:pPr>
        <w:pStyle w:val="Normal"/>
        <w:ind w:left="0"/>
        <w:jc w:val="both"/>
      </w:pPr>
    </w:p>
    <w:p w:rsidR="6821FB69" w:rsidP="1BC2EC46" w:rsidRDefault="6821FB69" w14:paraId="4F81719E" w14:textId="79C23CA2">
      <w:pPr>
        <w:pStyle w:val="Normal"/>
        <w:ind w:left="0"/>
        <w:jc w:val="both"/>
        <w:rPr>
          <w:highlight w:val="yellow"/>
        </w:rPr>
      </w:pPr>
      <w:r w:rsidRPr="1BC2EC46" w:rsidR="6821FB69">
        <w:rPr>
          <w:highlight w:val="yellow"/>
        </w:rPr>
        <w:t>Falar do Data Warehouse (</w:t>
      </w:r>
      <w:r w:rsidRPr="1BC2EC46" w:rsidR="6821FB69">
        <w:rPr>
          <w:highlight w:val="yellow"/>
        </w:rPr>
        <w:t>DW)  do</w:t>
      </w:r>
      <w:r w:rsidRPr="1BC2EC46" w:rsidR="6821FB69">
        <w:rPr>
          <w:highlight w:val="yellow"/>
        </w:rPr>
        <w:t xml:space="preserve"> e-SUS APS?</w:t>
      </w:r>
      <w:r w:rsidR="6821FB69">
        <w:rPr/>
        <w:t xml:space="preserve"> </w:t>
      </w:r>
    </w:p>
    <w:p w:rsidR="6821FB69" w:rsidP="1BC2EC46" w:rsidRDefault="6821FB69" w14:paraId="6B714AEF" w14:textId="65C75081">
      <w:pPr>
        <w:ind w:left="0"/>
        <w:jc w:val="both"/>
        <w:rPr>
          <w:rFonts w:ascii="Aptos" w:hAnsi="Aptos" w:eastAsia="Aptos" w:cs="Aptos"/>
          <w:noProof w:val="0"/>
          <w:sz w:val="24"/>
          <w:szCs w:val="24"/>
          <w:highlight w:val="yellow"/>
          <w:lang w:val="pt-BR"/>
        </w:rPr>
      </w:pPr>
      <w:r w:rsidRPr="1BC2EC46" w:rsidR="6821FB69">
        <w:rPr>
          <w:rFonts w:ascii="Lato" w:hAnsi="Lato" w:eastAsia="Lato" w:cs="Lato"/>
          <w:b w:val="0"/>
          <w:bCs w:val="0"/>
          <w:i w:val="0"/>
          <w:iCs w:val="0"/>
          <w:caps w:val="0"/>
          <w:smallCaps w:val="0"/>
          <w:noProof w:val="0"/>
          <w:color w:val="444444"/>
          <w:sz w:val="22"/>
          <w:szCs w:val="22"/>
          <w:highlight w:val="yellow"/>
          <w:lang w:val="pt-BR"/>
        </w:rPr>
        <w:t xml:space="preserve">Com exceção dos relatórios Operacionais, todos os </w:t>
      </w:r>
      <w:commentRangeStart w:id="1148260405"/>
      <w:r w:rsidRPr="1BC2EC46" w:rsidR="6821FB69">
        <w:rPr>
          <w:rFonts w:ascii="Lato" w:hAnsi="Lato" w:eastAsia="Lato" w:cs="Lato"/>
          <w:b w:val="0"/>
          <w:bCs w:val="0"/>
          <w:i w:val="0"/>
          <w:iCs w:val="0"/>
          <w:caps w:val="0"/>
          <w:smallCaps w:val="0"/>
          <w:noProof w:val="0"/>
          <w:color w:val="444444"/>
          <w:sz w:val="22"/>
          <w:szCs w:val="22"/>
          <w:highlight w:val="yellow"/>
          <w:lang w:val="pt-BR"/>
        </w:rPr>
        <w:t>outros modelos de relatórios do e-SUS APS PEC utilizam esta estrutura de Data Warehouse</w:t>
      </w:r>
      <w:commentRangeEnd w:id="1148260405"/>
      <w:r>
        <w:rPr>
          <w:rStyle w:val="CommentReference"/>
        </w:rPr>
        <w:commentReference w:id="1148260405"/>
      </w:r>
      <w:r w:rsidRPr="1BC2EC46" w:rsidR="6821FB69">
        <w:rPr>
          <w:rFonts w:ascii="Lato" w:hAnsi="Lato" w:eastAsia="Lato" w:cs="Lato"/>
          <w:b w:val="0"/>
          <w:bCs w:val="0"/>
          <w:i w:val="0"/>
          <w:iCs w:val="0"/>
          <w:caps w:val="0"/>
          <w:smallCaps w:val="0"/>
          <w:noProof w:val="0"/>
          <w:color w:val="444444"/>
          <w:sz w:val="22"/>
          <w:szCs w:val="22"/>
          <w:highlight w:val="yellow"/>
          <w:lang w:val="pt-BR"/>
        </w:rPr>
        <w:t>.</w:t>
      </w:r>
    </w:p>
    <w:p w:rsidR="6821FB69" w:rsidP="1BC2EC46" w:rsidRDefault="6821FB69" w14:paraId="7190107C" w14:textId="58CCBB9E">
      <w:pPr>
        <w:pStyle w:val="Normal"/>
        <w:ind w:left="0"/>
        <w:jc w:val="both"/>
        <w:rPr>
          <w:highlight w:val="yellow"/>
        </w:rPr>
      </w:pPr>
      <w:hyperlink r:id="R392b5f5675bd42ec">
        <w:r w:rsidRPr="1BC2EC46" w:rsidR="6821FB69">
          <w:rPr>
            <w:rStyle w:val="Hyperlink"/>
            <w:sz w:val="24"/>
            <w:szCs w:val="24"/>
            <w:highlight w:val="yellow"/>
          </w:rPr>
          <w:t>https://integracao.esusab.ufsc.br/dw/index.html</w:t>
        </w:r>
      </w:hyperlink>
    </w:p>
    <w:p w:rsidR="1BC2EC46" w:rsidP="1BC2EC46" w:rsidRDefault="1BC2EC46" w14:paraId="793E98A7" w14:textId="7AC5C8D4">
      <w:pPr>
        <w:pStyle w:val="Normal"/>
        <w:ind w:left="0"/>
        <w:jc w:val="both"/>
        <w:rPr>
          <w:sz w:val="24"/>
          <w:szCs w:val="24"/>
        </w:rPr>
      </w:pPr>
    </w:p>
    <w:p w:rsidR="5E95F690" w:rsidP="1BC2EC46" w:rsidRDefault="5E95F690" w14:paraId="04C589F2" w14:textId="513D6CAE">
      <w:pPr>
        <w:pStyle w:val="Normal"/>
        <w:ind w:left="0"/>
        <w:jc w:val="both"/>
        <w:rPr>
          <w:sz w:val="24"/>
          <w:szCs w:val="24"/>
        </w:rPr>
      </w:pPr>
      <w:r w:rsidRPr="1BC2EC46" w:rsidR="5E95F690">
        <w:rPr>
          <w:sz w:val="24"/>
          <w:szCs w:val="24"/>
        </w:rPr>
        <w:t xml:space="preserve">Mais informações sobre sistemas, programas </w:t>
      </w:r>
      <w:r w:rsidRPr="1BC2EC46" w:rsidR="35D0306E">
        <w:rPr>
          <w:sz w:val="24"/>
          <w:szCs w:val="24"/>
        </w:rPr>
        <w:t xml:space="preserve">e painéis </w:t>
      </w:r>
      <w:r w:rsidRPr="1BC2EC46" w:rsidR="5E95F690">
        <w:rPr>
          <w:sz w:val="24"/>
          <w:szCs w:val="24"/>
        </w:rPr>
        <w:t>voltados à gestão e ao fortalecimento da APS</w:t>
      </w:r>
      <w:r w:rsidRPr="1BC2EC46" w:rsidR="2FA68AF9">
        <w:rPr>
          <w:sz w:val="24"/>
          <w:szCs w:val="24"/>
        </w:rPr>
        <w:t xml:space="preserve">, acessar o site </w:t>
      </w:r>
      <w:commentRangeStart w:id="514345759"/>
      <w:r w:rsidRPr="1BC2EC46" w:rsidR="2FA68AF9">
        <w:rPr>
          <w:sz w:val="24"/>
          <w:szCs w:val="24"/>
        </w:rPr>
        <w:t>e-Gestor Atenção Primária à Saúde</w:t>
      </w:r>
      <w:commentRangeEnd w:id="514345759"/>
      <w:r>
        <w:rPr>
          <w:rStyle w:val="CommentReference"/>
        </w:rPr>
        <w:commentReference w:id="514345759"/>
      </w:r>
      <w:r w:rsidRPr="1BC2EC46" w:rsidR="2FA68AF9">
        <w:rPr>
          <w:sz w:val="24"/>
          <w:szCs w:val="24"/>
        </w:rPr>
        <w:t xml:space="preserve">  </w:t>
      </w:r>
      <w:hyperlink r:id="R630c412bbfff4abb">
        <w:r w:rsidRPr="1BC2EC46" w:rsidR="2FA68AF9">
          <w:rPr>
            <w:rStyle w:val="Hyperlink"/>
            <w:sz w:val="24"/>
            <w:szCs w:val="24"/>
          </w:rPr>
          <w:t>https://egestoraps.saude.gov.br/</w:t>
        </w:r>
      </w:hyperlink>
      <w:r w:rsidRPr="1BC2EC46" w:rsidR="2FA68AF9">
        <w:rPr>
          <w:sz w:val="24"/>
          <w:szCs w:val="24"/>
        </w:rPr>
        <w:t xml:space="preserve"> </w:t>
      </w:r>
    </w:p>
    <w:p w:rsidR="1BC2EC46" w:rsidP="1BC2EC46" w:rsidRDefault="1BC2EC46" w14:paraId="5F4D4D1E" w14:textId="2B3C5C64">
      <w:pPr>
        <w:pStyle w:val="Normal"/>
        <w:ind w:left="0"/>
        <w:jc w:val="both"/>
        <w:rPr>
          <w:sz w:val="24"/>
          <w:szCs w:val="24"/>
        </w:rPr>
      </w:pPr>
    </w:p>
    <w:p w:rsidR="5A1C01D5" w:rsidP="1BC2EC46" w:rsidRDefault="5A1C01D5" w14:paraId="34E60185" w14:textId="6AE90AB2">
      <w:pPr>
        <w:pStyle w:val="Normal"/>
        <w:suppressLineNumbers w:val="0"/>
        <w:bidi w:val="0"/>
        <w:spacing w:before="45" w:beforeAutospacing="off" w:after="450" w:afterAutospacing="off" w:line="279" w:lineRule="auto"/>
        <w:ind w:left="0" w:right="0"/>
        <w:jc w:val="both"/>
        <w:rPr>
          <w:b w:val="1"/>
          <w:bCs w:val="1"/>
          <w:sz w:val="24"/>
          <w:szCs w:val="24"/>
        </w:rPr>
      </w:pPr>
      <w:r w:rsidRPr="1BC2EC46" w:rsidR="5A1C01D5">
        <w:rPr>
          <w:b w:val="1"/>
          <w:bCs w:val="1"/>
          <w:sz w:val="24"/>
          <w:szCs w:val="24"/>
        </w:rPr>
        <w:t>8.1.2 PAINÉIS DA SECRETARIA DE ESTADO DE SAÚDE DE MINAS GERAIS</w:t>
      </w:r>
    </w:p>
    <w:p w:rsidR="5A1C01D5" w:rsidP="1BC2EC46" w:rsidRDefault="5A1C01D5" w14:paraId="77B985D3" w14:textId="515A2835">
      <w:pPr>
        <w:pStyle w:val="Normal"/>
        <w:suppressLineNumbers w:val="0"/>
        <w:bidi w:val="0"/>
        <w:spacing w:before="45" w:beforeAutospacing="off" w:after="450" w:afterAutospacing="off" w:line="279" w:lineRule="auto"/>
        <w:ind w:left="0" w:right="0"/>
        <w:jc w:val="both"/>
        <w:rPr>
          <w:sz w:val="24"/>
          <w:szCs w:val="24"/>
        </w:rPr>
      </w:pPr>
      <w:r w:rsidRPr="1BC2EC46" w:rsidR="5A1C01D5">
        <w:rPr>
          <w:sz w:val="24"/>
          <w:szCs w:val="24"/>
        </w:rPr>
        <w:t xml:space="preserve">A SES/MG disponibiliza no seu site, uma galeria de painéis, para subsidiar os gestores na com informações em saúde por meio de ferramentas interativas. </w:t>
      </w:r>
    </w:p>
    <w:p w:rsidR="5A1C01D5" w:rsidP="1BC2EC46" w:rsidRDefault="5A1C01D5" w14:paraId="3193ADCD" w14:textId="556DACE7">
      <w:pPr>
        <w:pStyle w:val="Normal"/>
        <w:suppressLineNumbers w:val="0"/>
        <w:bidi w:val="0"/>
        <w:spacing w:before="45" w:beforeAutospacing="off" w:after="450" w:afterAutospacing="off" w:line="279" w:lineRule="auto"/>
        <w:ind w:left="0" w:right="0"/>
        <w:jc w:val="both"/>
        <w:rPr>
          <w:sz w:val="24"/>
          <w:szCs w:val="24"/>
        </w:rPr>
      </w:pPr>
      <w:r w:rsidRPr="1BC2EC46" w:rsidR="5A1C01D5">
        <w:rPr>
          <w:sz w:val="24"/>
          <w:szCs w:val="24"/>
        </w:rPr>
        <w:t>Os painéis estão divididos nas seguiintes áreas temáticas: vigilância epidemiológica, estudos técnicos, gestão, regulação do acesso a serviços de saúde, aternçaõ primária e regionalização.</w:t>
      </w:r>
    </w:p>
    <w:p w:rsidR="5A1C01D5" w:rsidP="1BC2EC46" w:rsidRDefault="5A1C01D5" w14:paraId="5E863149" w14:textId="74B76D58">
      <w:pPr>
        <w:pStyle w:val="Normal"/>
        <w:suppressLineNumbers w:val="0"/>
        <w:bidi w:val="0"/>
        <w:spacing w:before="45" w:beforeAutospacing="off" w:after="450" w:afterAutospacing="off" w:line="279" w:lineRule="auto"/>
        <w:ind w:left="0" w:right="0"/>
        <w:jc w:val="both"/>
        <w:rPr>
          <w:sz w:val="24"/>
          <w:szCs w:val="24"/>
        </w:rPr>
      </w:pPr>
      <w:r w:rsidRPr="1BC2EC46" w:rsidR="5A1C01D5">
        <w:rPr>
          <w:sz w:val="24"/>
          <w:szCs w:val="24"/>
        </w:rPr>
        <w:t xml:space="preserve">Os painéis estão disponíveis em: </w:t>
      </w:r>
      <w:hyperlink r:id="R4301b2834ed241b1">
        <w:r w:rsidRPr="1BC2EC46" w:rsidR="5A1C01D5">
          <w:rPr>
            <w:rStyle w:val="Hyperlink"/>
            <w:sz w:val="24"/>
            <w:szCs w:val="24"/>
          </w:rPr>
          <w:t>https://info.saude.mg.gov.br/areas-tematicas</w:t>
        </w:r>
      </w:hyperlink>
    </w:p>
    <w:p w:rsidR="5A702DA6" w:rsidP="1BC2EC46" w:rsidRDefault="5A702DA6" w14:paraId="532663D7" w14:textId="30B52263">
      <w:pPr>
        <w:pStyle w:val="Normal"/>
        <w:ind w:left="0"/>
        <w:jc w:val="both"/>
        <w:rPr>
          <w:sz w:val="24"/>
          <w:szCs w:val="24"/>
        </w:rPr>
      </w:pPr>
      <w:r w:rsidRPr="1BC2EC46" w:rsidR="5A702DA6">
        <w:rPr>
          <w:b w:val="1"/>
          <w:bCs w:val="1"/>
          <w:sz w:val="24"/>
          <w:szCs w:val="24"/>
        </w:rPr>
        <w:t>8.1.</w:t>
      </w:r>
      <w:r w:rsidRPr="1BC2EC46" w:rsidR="3BB68BA6">
        <w:rPr>
          <w:b w:val="1"/>
          <w:bCs w:val="1"/>
          <w:sz w:val="24"/>
          <w:szCs w:val="24"/>
        </w:rPr>
        <w:t>3</w:t>
      </w:r>
      <w:r w:rsidRPr="1BC2EC46" w:rsidR="5A702DA6">
        <w:rPr>
          <w:sz w:val="24"/>
          <w:szCs w:val="24"/>
        </w:rPr>
        <w:t xml:space="preserve"> </w:t>
      </w:r>
      <w:r w:rsidRPr="1BC2EC46" w:rsidR="5A702DA6">
        <w:rPr>
          <w:b w:val="1"/>
          <w:bCs w:val="1"/>
          <w:sz w:val="24"/>
          <w:szCs w:val="24"/>
        </w:rPr>
        <w:t>PAINEL CONASEMS</w:t>
      </w:r>
    </w:p>
    <w:p w:rsidR="5A702DA6" w:rsidP="1BC2EC46" w:rsidRDefault="5A702DA6" w14:paraId="0AA5602B" w14:textId="76D10425">
      <w:pPr>
        <w:pStyle w:val="Normal"/>
        <w:ind w:left="0"/>
        <w:jc w:val="both"/>
        <w:rPr>
          <w:sz w:val="24"/>
          <w:szCs w:val="24"/>
        </w:rPr>
      </w:pPr>
      <w:r w:rsidRPr="1BC2EC46" w:rsidR="5A702DA6">
        <w:rPr>
          <w:sz w:val="24"/>
          <w:szCs w:val="24"/>
        </w:rPr>
        <w:t xml:space="preserve">O </w:t>
      </w:r>
      <w:r w:rsidRPr="1BC2EC46" w:rsidR="5A702DA6">
        <w:rPr>
          <w:sz w:val="24"/>
          <w:szCs w:val="24"/>
        </w:rPr>
        <w:t>Conasems</w:t>
      </w:r>
      <w:r w:rsidRPr="1BC2EC46" w:rsidR="5A702DA6">
        <w:rPr>
          <w:sz w:val="24"/>
          <w:szCs w:val="24"/>
        </w:rPr>
        <w:t xml:space="preserve"> desenvolveu o Painel de Apoio à Gestão como estratégia para fortalecer a gestão municipal. O relatório pode ser acessado em: </w:t>
      </w:r>
      <w:hyperlink r:id="Ra31463014af04dbd">
        <w:r w:rsidRPr="1BC2EC46" w:rsidR="5A702DA6">
          <w:rPr>
            <w:rStyle w:val="Hyperlink"/>
            <w:sz w:val="24"/>
            <w:szCs w:val="24"/>
          </w:rPr>
          <w:t>https://portal.conasems.org.br/paineis-de-apoio/relatorios-operacionais</w:t>
        </w:r>
      </w:hyperlink>
    </w:p>
    <w:p w:rsidR="1BC2EC46" w:rsidP="1BC2EC46" w:rsidRDefault="1BC2EC46" w14:paraId="420E5EB7" w14:textId="0AF74FF2">
      <w:pPr>
        <w:pStyle w:val="Normal"/>
        <w:ind w:left="0"/>
        <w:jc w:val="both"/>
        <w:rPr>
          <w:sz w:val="24"/>
          <w:szCs w:val="24"/>
        </w:rPr>
      </w:pPr>
    </w:p>
    <w:p w:rsidR="46894238" w:rsidP="1BC2EC46" w:rsidRDefault="46894238" w14:paraId="029BD7A5" w14:textId="3FBCA882">
      <w:pPr>
        <w:pStyle w:val="Normal"/>
        <w:ind w:left="0"/>
        <w:jc w:val="both"/>
        <w:rPr>
          <w:b w:val="1"/>
          <w:bCs w:val="1"/>
          <w:sz w:val="24"/>
          <w:szCs w:val="24"/>
        </w:rPr>
      </w:pPr>
      <w:r w:rsidRPr="1BC2EC46" w:rsidR="46894238">
        <w:rPr>
          <w:b w:val="1"/>
          <w:bCs w:val="1"/>
          <w:sz w:val="24"/>
          <w:szCs w:val="24"/>
        </w:rPr>
        <w:t>8.1.</w:t>
      </w:r>
      <w:r w:rsidRPr="1BC2EC46" w:rsidR="18A2FFBD">
        <w:rPr>
          <w:b w:val="1"/>
          <w:bCs w:val="1"/>
          <w:sz w:val="24"/>
          <w:szCs w:val="24"/>
        </w:rPr>
        <w:t>4</w:t>
      </w:r>
      <w:r w:rsidRPr="1BC2EC46" w:rsidR="46894238">
        <w:rPr>
          <w:b w:val="1"/>
          <w:bCs w:val="1"/>
          <w:sz w:val="24"/>
          <w:szCs w:val="24"/>
        </w:rPr>
        <w:t xml:space="preserve"> PAINÉIS PÚBLICOS DE SECRETARIAS MUNICIPAIS DE SAÚDE</w:t>
      </w:r>
    </w:p>
    <w:p w:rsidR="46894238" w:rsidP="1BC2EC46" w:rsidRDefault="46894238" w14:paraId="19A42195" w14:textId="54665468">
      <w:pPr>
        <w:pStyle w:val="ListParagraph"/>
        <w:numPr>
          <w:ilvl w:val="0"/>
          <w:numId w:val="71"/>
        </w:numPr>
        <w:spacing w:before="45" w:beforeAutospacing="off" w:after="450" w:afterAutospacing="off"/>
        <w:jc w:val="both"/>
        <w:rPr>
          <w:sz w:val="24"/>
          <w:szCs w:val="24"/>
        </w:rPr>
      </w:pPr>
      <w:r w:rsidRPr="1BC2EC46" w:rsidR="46894238">
        <w:rPr>
          <w:sz w:val="24"/>
          <w:szCs w:val="24"/>
        </w:rPr>
        <w:t xml:space="preserve">Secretaria Municipal de Saúde de Florianópolis </w:t>
      </w:r>
      <w:hyperlink r:id="R41a3e91cf59b43cf">
        <w:r w:rsidRPr="1BC2EC46" w:rsidR="46894238">
          <w:rPr>
            <w:rStyle w:val="Hyperlink"/>
            <w:sz w:val="24"/>
            <w:szCs w:val="24"/>
          </w:rPr>
          <w:t>https://www.pmf.sc.gov.br/entidades/saude/index.php?cms=painel+de+indicadores&amp;menu=9&amp;submenuid=152</w:t>
        </w:r>
      </w:hyperlink>
    </w:p>
    <w:p w:rsidR="20DD0E11" w:rsidP="1BC2EC46" w:rsidRDefault="20DD0E11" w14:paraId="3D3D2C53" w14:textId="58657CFA">
      <w:pPr>
        <w:pStyle w:val="ListParagraph"/>
        <w:numPr>
          <w:ilvl w:val="0"/>
          <w:numId w:val="71"/>
        </w:numPr>
        <w:spacing w:before="45" w:beforeAutospacing="off" w:after="450" w:afterAutospacing="off"/>
        <w:jc w:val="both"/>
        <w:rPr>
          <w:sz w:val="24"/>
          <w:szCs w:val="24"/>
          <w:highlight w:val="yellow"/>
        </w:rPr>
      </w:pPr>
      <w:r w:rsidRPr="1BC2EC46" w:rsidR="20DD0E11">
        <w:rPr>
          <w:sz w:val="24"/>
          <w:szCs w:val="24"/>
          <w:highlight w:val="yellow"/>
        </w:rPr>
        <w:t xml:space="preserve">Ver outras </w:t>
      </w:r>
      <w:r w:rsidRPr="1BC2EC46" w:rsidR="20DD0E11">
        <w:rPr>
          <w:sz w:val="24"/>
          <w:szCs w:val="24"/>
          <w:highlight w:val="yellow"/>
        </w:rPr>
        <w:t>secretarias</w:t>
      </w:r>
      <w:r w:rsidRPr="1BC2EC46" w:rsidR="20DD0E11">
        <w:rPr>
          <w:sz w:val="24"/>
          <w:szCs w:val="24"/>
          <w:highlight w:val="yellow"/>
        </w:rPr>
        <w:t xml:space="preserve"> que tenham painéis legais</w:t>
      </w:r>
    </w:p>
    <w:p xmlns:wp14="http://schemas.microsoft.com/office/word/2010/wordml" w:rsidP="6ADD42E9" wp14:paraId="1DB36F01" wp14:textId="037A2785">
      <w:pPr>
        <w:pStyle w:val="ListParagraph"/>
        <w:spacing w:before="240" w:beforeAutospacing="off" w:after="240" w:afterAutospacing="off"/>
        <w:ind w:left="720"/>
        <w:rPr>
          <w:noProof w:val="0"/>
          <w:lang w:val="pt-BR"/>
        </w:rPr>
      </w:pPr>
    </w:p>
    <w:p xmlns:wp14="http://schemas.microsoft.com/office/word/2010/wordml" w:rsidP="1BC2EC46" wp14:paraId="75B1D384" wp14:textId="449D04EE">
      <w:pPr>
        <w:pStyle w:val="Normal"/>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1BC2EC46" w:rsidR="520ECEE3">
        <w:rPr>
          <w:b w:val="1"/>
          <w:bCs w:val="1"/>
        </w:rPr>
        <w:t>10.</w:t>
      </w:r>
      <w:r w:rsidRPr="1BC2EC46" w:rsidR="260E137C">
        <w:rPr>
          <w:b w:val="1"/>
          <w:bCs w:val="1"/>
        </w:rPr>
        <w:t xml:space="preserve"> </w:t>
      </w:r>
      <w:r w:rsidRPr="1BC2EC46" w:rsidR="6721A678">
        <w:rPr>
          <w:rFonts w:ascii="Aptos" w:hAnsi="Aptos" w:eastAsia="Aptos" w:cs="" w:asciiTheme="minorAscii" w:hAnsiTheme="minorAscii" w:eastAsiaTheme="minorAscii" w:cstheme="minorBidi"/>
          <w:b w:val="1"/>
          <w:bCs w:val="1"/>
          <w:noProof w:val="0"/>
          <w:color w:val="auto"/>
          <w:sz w:val="24"/>
          <w:szCs w:val="24"/>
          <w:lang w:val="pt-BR" w:eastAsia="en-US" w:bidi="ar-SA"/>
        </w:rPr>
        <w:t>MATERIAIS COMPLEMENTARES</w:t>
      </w:r>
    </w:p>
    <w:p xmlns:wp14="http://schemas.microsoft.com/office/word/2010/wordml" w:rsidP="1BC2EC46" wp14:paraId="2FF2B89B" wp14:textId="68CC9F29">
      <w:pPr>
        <w:pStyle w:val="Normal"/>
        <w:jc w:val="both"/>
        <w:rPr>
          <w:rFonts w:ascii="Aptos" w:hAnsi="Aptos" w:eastAsia="Aptos" w:cs="" w:asciiTheme="minorAscii" w:hAnsiTheme="minorAscii" w:eastAsiaTheme="minorAscii" w:cstheme="minorBidi"/>
          <w:b w:val="0"/>
          <w:bCs w:val="0"/>
          <w:noProof w:val="0"/>
          <w:color w:val="auto"/>
          <w:sz w:val="24"/>
          <w:szCs w:val="24"/>
          <w:lang w:val="pt-BR" w:eastAsia="en-US" w:bidi="ar-SA"/>
        </w:rPr>
      </w:pP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Para ampliar </w:t>
      </w:r>
      <w:r w:rsidRPr="1BC2EC46" w:rsidR="47F121E2">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o </w:t>
      </w: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entendimento sobre saúde digital reunimos uma seleção de materiais complementares. Aqui você encontrará </w:t>
      </w:r>
      <w:commentRangeStart w:id="1774916665"/>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artigos</w:t>
      </w:r>
      <w:commentRangeEnd w:id="1774916665"/>
      <w:r>
        <w:rPr>
          <w:rStyle w:val="CommentReference"/>
        </w:rPr>
        <w:commentReference w:id="1774916665"/>
      </w: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 </w:t>
      </w:r>
      <w:r w:rsidRPr="1BC2EC46" w:rsidR="5C44C69B">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vídeos, </w:t>
      </w: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guia de implantação de serviços de telessaúde, informações sobre a estratégia </w:t>
      </w:r>
      <w:r w:rsidRPr="1BC2EC46" w:rsidR="45D4EF42">
        <w:rPr>
          <w:rFonts w:ascii="Aptos" w:hAnsi="Aptos" w:eastAsia="Aptos" w:cs="" w:asciiTheme="minorAscii" w:hAnsiTheme="minorAscii" w:eastAsiaTheme="minorAscii" w:cstheme="minorBidi"/>
          <w:b w:val="0"/>
          <w:bCs w:val="0"/>
          <w:noProof w:val="0"/>
          <w:color w:val="auto"/>
          <w:sz w:val="24"/>
          <w:szCs w:val="24"/>
          <w:lang w:val="pt-BR" w:eastAsia="en-US" w:bidi="ar-SA"/>
        </w:rPr>
        <w:t>global de</w:t>
      </w: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 saúde digital, além de recursos do Ministério da Saúde. </w:t>
      </w:r>
    </w:p>
    <w:p xmlns:wp14="http://schemas.microsoft.com/office/word/2010/wordml" w:rsidP="1BC2EC46" wp14:paraId="5D73BBF4" wp14:textId="7B3EAD13">
      <w:pPr>
        <w:pStyle w:val="Normal"/>
        <w:jc w:val="both"/>
        <w:rPr>
          <w:rFonts w:ascii="Aptos" w:hAnsi="Aptos" w:eastAsia="Aptos" w:cs="" w:asciiTheme="minorAscii" w:hAnsiTheme="minorAscii" w:eastAsiaTheme="minorAscii" w:cstheme="minorBidi"/>
          <w:b w:val="0"/>
          <w:bCs w:val="0"/>
          <w:noProof w:val="0"/>
          <w:color w:val="auto"/>
          <w:sz w:val="24"/>
          <w:szCs w:val="24"/>
          <w:lang w:val="pt-BR" w:eastAsia="en-US" w:bidi="ar-SA"/>
        </w:rPr>
      </w:pP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Aproveite esses </w:t>
      </w:r>
      <w:commentRangeStart w:id="63401856"/>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conteúdos</w:t>
      </w:r>
      <w:commentRangeEnd w:id="63401856"/>
      <w:r>
        <w:rPr>
          <w:rStyle w:val="CommentReference"/>
        </w:rPr>
        <w:commentReference w:id="63401856"/>
      </w:r>
      <w:r w:rsidRPr="1BC2EC46" w:rsidR="6D4BD489">
        <w:rPr>
          <w:rFonts w:ascii="Aptos" w:hAnsi="Aptos" w:eastAsia="Aptos" w:cs="" w:asciiTheme="minorAscii" w:hAnsiTheme="minorAscii" w:eastAsiaTheme="minorAscii" w:cstheme="minorBidi"/>
          <w:b w:val="0"/>
          <w:bCs w:val="0"/>
          <w:noProof w:val="0"/>
          <w:color w:val="auto"/>
          <w:sz w:val="24"/>
          <w:szCs w:val="24"/>
          <w:lang w:val="pt-BR" w:eastAsia="en-US" w:bidi="ar-SA"/>
        </w:rPr>
        <w:t xml:space="preserve"> para aprofundar seu conhecimento e contribuir para </w:t>
      </w:r>
      <w:r w:rsidRPr="1BC2EC46" w:rsidR="3F817921">
        <w:rPr>
          <w:rFonts w:ascii="Aptos" w:hAnsi="Aptos" w:eastAsia="Aptos" w:cs="" w:asciiTheme="minorAscii" w:hAnsiTheme="minorAscii" w:eastAsiaTheme="minorAscii" w:cstheme="minorBidi"/>
          <w:b w:val="0"/>
          <w:bCs w:val="0"/>
          <w:noProof w:val="0"/>
          <w:color w:val="auto"/>
          <w:sz w:val="24"/>
          <w:szCs w:val="24"/>
          <w:lang w:val="pt-BR" w:eastAsia="en-US" w:bidi="ar-SA"/>
        </w:rPr>
        <w:t>tornar real o SUS digital.</w:t>
      </w:r>
    </w:p>
    <w:p xmlns:wp14="http://schemas.microsoft.com/office/word/2010/wordml" w:rsidP="1BC2EC46" wp14:paraId="1E207724" wp14:textId="52E044C1">
      <w:pPr>
        <w:pStyle w:val="ListParagraph"/>
        <w:numPr>
          <w:ilvl w:val="0"/>
          <w:numId w:val="48"/>
        </w:numPr>
        <w:jc w:val="both"/>
        <w:rPr>
          <w:b w:val="0"/>
          <w:bCs w:val="0"/>
        </w:rPr>
      </w:pPr>
      <w:r w:rsidR="20A4AA23">
        <w:rPr>
          <w:b w:val="0"/>
          <w:bCs w:val="0"/>
        </w:rPr>
        <w:t>Guia de Contratação de Serviços e Aquisição de Soluções em Tecnologia</w:t>
      </w:r>
      <w:r w:rsidR="5C9EECB7">
        <w:rPr>
          <w:b w:val="0"/>
          <w:bCs w:val="0"/>
        </w:rPr>
        <w:t xml:space="preserve"> </w:t>
      </w:r>
      <w:hyperlink r:id="R2136f04df8f147c9">
        <w:r w:rsidRPr="1BC2EC46" w:rsidR="5C9EECB7">
          <w:rPr>
            <w:rStyle w:val="Hyperlink"/>
            <w:b w:val="0"/>
            <w:bCs w:val="0"/>
          </w:rPr>
          <w:t>https://www.conass.org.br/biblioteca/cd-33-guia-de-contratacao-de-servicos-e-aquisicao-de-solucoes-em-tecnologia/</w:t>
        </w:r>
      </w:hyperlink>
      <w:r w:rsidR="5C9EECB7">
        <w:rPr>
          <w:b w:val="0"/>
          <w:bCs w:val="0"/>
        </w:rPr>
        <w:t xml:space="preserve">. Embora seja um documento voltado para Secretarias Estaduais de Saúde, o gestor municipal pode adaptar as orientações do documento para a realidade municipal. </w:t>
      </w:r>
    </w:p>
    <w:p w:rsidR="6223CFCE" w:rsidP="556462DB" w:rsidRDefault="6223CFCE" w14:paraId="2812F39A" w14:textId="509E61E1">
      <w:pPr>
        <w:pStyle w:val="ListParagraph"/>
        <w:numPr>
          <w:ilvl w:val="0"/>
          <w:numId w:val="48"/>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Apoio a Implantação de estrutura para saúde </w:t>
      </w: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digital</w:t>
      </w:r>
      <w:r w:rsidRPr="556462DB" w:rsidR="2C8A0A3C">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2C8A0A3C">
        <w:rPr>
          <w:rFonts w:ascii="Segoe UI" w:hAnsi="Segoe UI" w:eastAsia="Segoe UI" w:cs="Segoe UI"/>
          <w:b w:val="0"/>
          <w:bCs w:val="0"/>
          <w:i w:val="0"/>
          <w:iCs w:val="0"/>
          <w:caps w:val="0"/>
          <w:smallCaps w:val="0"/>
          <w:noProof w:val="0"/>
          <w:color w:val="333333"/>
          <w:sz w:val="18"/>
          <w:szCs w:val="18"/>
          <w:lang w:val="pt-BR"/>
        </w:rPr>
        <w:t>Este</w:t>
      </w:r>
      <w:r w:rsidRPr="556462DB" w:rsidR="2C8A0A3C">
        <w:rPr>
          <w:rFonts w:ascii="Segoe UI" w:hAnsi="Segoe UI" w:eastAsia="Segoe UI" w:cs="Segoe UI"/>
          <w:b w:val="0"/>
          <w:bCs w:val="0"/>
          <w:i w:val="0"/>
          <w:iCs w:val="0"/>
          <w:caps w:val="0"/>
          <w:smallCaps w:val="0"/>
          <w:noProof w:val="0"/>
          <w:color w:val="333333"/>
          <w:sz w:val="18"/>
          <w:szCs w:val="18"/>
          <w:lang w:val="pt-BR"/>
        </w:rPr>
        <w:t xml:space="preserve"> recurso, disponível no portal do SISAPS/e-SUS APS, oferece um </w:t>
      </w:r>
      <w:r w:rsidRPr="556462DB" w:rsidR="2C8A0A3C">
        <w:rPr>
          <w:rFonts w:ascii="Segoe UI" w:hAnsi="Segoe UI" w:eastAsia="Segoe UI" w:cs="Segoe UI"/>
          <w:b w:val="1"/>
          <w:bCs w:val="1"/>
          <w:i w:val="0"/>
          <w:iCs w:val="0"/>
          <w:caps w:val="0"/>
          <w:smallCaps w:val="0"/>
          <w:noProof w:val="0"/>
          <w:color w:val="333333"/>
          <w:sz w:val="18"/>
          <w:szCs w:val="18"/>
          <w:lang w:val="pt-BR"/>
        </w:rPr>
        <w:t>guia prático para a estruturação e implantação da saúde digital</w:t>
      </w:r>
      <w:r w:rsidRPr="556462DB" w:rsidR="2C8A0A3C">
        <w:rPr>
          <w:rFonts w:ascii="Segoe UI" w:hAnsi="Segoe UI" w:eastAsia="Segoe UI" w:cs="Segoe UI"/>
          <w:b w:val="0"/>
          <w:bCs w:val="0"/>
          <w:i w:val="0"/>
          <w:iCs w:val="0"/>
          <w:caps w:val="0"/>
          <w:smallCaps w:val="0"/>
          <w:noProof w:val="0"/>
          <w:color w:val="333333"/>
          <w:sz w:val="18"/>
          <w:szCs w:val="18"/>
          <w:lang w:val="pt-BR"/>
        </w:rPr>
        <w:t xml:space="preserve"> nas unidades de saúde. Ele detalha os passos necessários para a adoção de sistemas como o e-SUS APS, que é fundamental para a informatização da Atenção Primária. O manual provavelmente aborda desde a infraestrutura tecnológica necessária até a gestão de processos para garantir a integração efetiva das ferramentas digitais no dia a dia do atendimento.</w:t>
      </w: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 (</w:t>
      </w:r>
      <w:ins w:author="Nilcilene de Oliveira" w:date="2025-07-09T14:31:28.648Z" w:id="1842781434">
        <w:r>
          <w:fldChar w:fldCharType="begin"/>
        </w:r>
      </w:ins>
      <w:r>
        <w:instrText xml:space="preserve">HYPERLINK "https://sisaps.saude.gov.br/sistemas/esusaps/docs/manual/APOIO/Apoio_implantacao" </w:instrText>
      </w:r>
      <w:ins w:author="Nilcilene de Oliveira" w:date="2025-07-09T14:31:28.648Z" w:id="108705069">
        <w:r>
          <w:fldChar w:fldCharType="separate"/>
        </w:r>
      </w:ins>
      <w:r w:rsidRPr="556462DB" w:rsidR="0C781D34">
        <w:rPr>
          <w:rStyle w:val="Hyperlink"/>
          <w:rFonts w:ascii="Calibri" w:hAnsi="Calibri" w:eastAsia="Calibri" w:cs="Calibri"/>
          <w:b w:val="0"/>
          <w:bCs w:val="0"/>
          <w:i w:val="0"/>
          <w:iCs w:val="0"/>
          <w:caps w:val="0"/>
          <w:smallCaps w:val="0"/>
          <w:strike w:val="0"/>
          <w:dstrike w:val="0"/>
          <w:noProof w:val="0"/>
          <w:sz w:val="22"/>
          <w:szCs w:val="22"/>
          <w:lang w:val="pt-BR"/>
        </w:rPr>
        <w:t>https://sisaps.saude.gov.br/sistemas/esusaps/docs/manual/APOIO/Apoio_implantacao</w:t>
      </w:r>
      <w:ins w:author="Nilcilene de Oliveira" w:date="2025-07-09T14:31:28.648Z" w:id="1920065768">
        <w:r>
          <w:fldChar w:fldCharType="end"/>
        </w:r>
      </w:ins>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 </w:t>
      </w:r>
    </w:p>
    <w:p w:rsidR="6223CFCE" w:rsidP="556462DB" w:rsidRDefault="6223CFCE" w14:paraId="4F748D66" w14:textId="613C2C90">
      <w:pPr>
        <w:pStyle w:val="ListParagraph"/>
        <w:numPr>
          <w:ilvl w:val="0"/>
          <w:numId w:val="48"/>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Sensibilização em segurança da Informação:</w:t>
      </w:r>
      <w:r w:rsidRPr="556462DB" w:rsidR="16A621F3">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556462DB" w:rsidR="16A621F3">
        <w:rPr>
          <w:rFonts w:ascii="Segoe UI" w:hAnsi="Segoe UI" w:eastAsia="Segoe UI" w:cs="Segoe UI"/>
          <w:b w:val="0"/>
          <w:bCs w:val="0"/>
          <w:i w:val="0"/>
          <w:iCs w:val="0"/>
          <w:caps w:val="0"/>
          <w:smallCaps w:val="0"/>
          <w:noProof w:val="0"/>
          <w:color w:val="333333"/>
          <w:sz w:val="18"/>
          <w:szCs w:val="18"/>
          <w:lang w:val="pt-BR"/>
        </w:rPr>
        <w:t xml:space="preserve">A segurança da informação é um pilar da saúde digital, especialmente com a LGPD. O material de "Sensibilização em Segurança da Informação" do DATASUS é uma ferramenta para </w:t>
      </w:r>
      <w:r w:rsidRPr="556462DB" w:rsidR="16A621F3">
        <w:rPr>
          <w:rFonts w:ascii="Segoe UI" w:hAnsi="Segoe UI" w:eastAsia="Segoe UI" w:cs="Segoe UI"/>
          <w:b w:val="1"/>
          <w:bCs w:val="1"/>
          <w:i w:val="0"/>
          <w:iCs w:val="0"/>
          <w:caps w:val="0"/>
          <w:smallCaps w:val="0"/>
          <w:noProof w:val="0"/>
          <w:color w:val="333333"/>
          <w:sz w:val="18"/>
          <w:szCs w:val="18"/>
          <w:lang w:val="pt-BR"/>
        </w:rPr>
        <w:t>capacitar profissionais e gestores</w:t>
      </w:r>
      <w:r w:rsidRPr="556462DB" w:rsidR="16A621F3">
        <w:rPr>
          <w:rFonts w:ascii="Segoe UI" w:hAnsi="Segoe UI" w:eastAsia="Segoe UI" w:cs="Segoe UI"/>
          <w:b w:val="0"/>
          <w:bCs w:val="0"/>
          <w:i w:val="0"/>
          <w:iCs w:val="0"/>
          <w:caps w:val="0"/>
          <w:smallCaps w:val="0"/>
          <w:noProof w:val="0"/>
          <w:color w:val="333333"/>
          <w:sz w:val="18"/>
          <w:szCs w:val="18"/>
          <w:lang w:val="pt-BR"/>
        </w:rPr>
        <w:t xml:space="preserve"> sobre as melhores práticas para proteger dados de saúde. Ele aborda tópicos como a importância do sigilo, a prevenção de acessos indevidos, a gestão de senhas, a identificação de ameaças (como </w:t>
      </w:r>
      <w:r w:rsidRPr="556462DB" w:rsidR="16A621F3">
        <w:rPr>
          <w:rFonts w:ascii="Segoe UI" w:hAnsi="Segoe UI" w:eastAsia="Segoe UI" w:cs="Segoe UI"/>
          <w:b w:val="0"/>
          <w:bCs w:val="0"/>
          <w:i w:val="0"/>
          <w:iCs w:val="0"/>
          <w:caps w:val="0"/>
          <w:smallCaps w:val="0"/>
          <w:noProof w:val="0"/>
          <w:color w:val="333333"/>
          <w:sz w:val="18"/>
          <w:szCs w:val="18"/>
          <w:lang w:val="pt-BR"/>
        </w:rPr>
        <w:t>phishing</w:t>
      </w:r>
      <w:r w:rsidRPr="556462DB" w:rsidR="16A621F3">
        <w:rPr>
          <w:rFonts w:ascii="Segoe UI" w:hAnsi="Segoe UI" w:eastAsia="Segoe UI" w:cs="Segoe UI"/>
          <w:b w:val="0"/>
          <w:bCs w:val="0"/>
          <w:i w:val="0"/>
          <w:iCs w:val="0"/>
          <w:caps w:val="0"/>
          <w:smallCaps w:val="0"/>
          <w:noProof w:val="0"/>
          <w:color w:val="333333"/>
          <w:sz w:val="18"/>
          <w:szCs w:val="18"/>
          <w:lang w:val="pt-BR"/>
        </w:rPr>
        <w:t>) e o cumprimento das normativas de privacidade, garantindo que o tratamento das informações seja feito de forma ética e segura.</w:t>
      </w: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 </w:t>
      </w:r>
      <w:ins w:author="Nilcilene de Oliveira" w:date="2025-07-09T14:31:28.649Z" w:id="340888827">
        <w:r>
          <w:fldChar w:fldCharType="begin"/>
        </w:r>
      </w:ins>
      <w:r>
        <w:instrText xml:space="preserve">HYPERLINK "https://datasus.saude.gov.br/sensibilizacao-em-si/" </w:instrText>
      </w:r>
      <w:ins w:author="Nilcilene de Oliveira" w:date="2025-07-09T14:31:28.649Z" w:id="981682563">
        <w:r>
          <w:fldChar w:fldCharType="separate"/>
        </w:r>
      </w:ins>
      <w:r w:rsidRPr="556462DB" w:rsidR="0C781D34">
        <w:rPr>
          <w:rStyle w:val="Hyperlink"/>
          <w:rFonts w:ascii="Calibri" w:hAnsi="Calibri" w:eastAsia="Calibri" w:cs="Calibri"/>
          <w:b w:val="0"/>
          <w:bCs w:val="0"/>
          <w:i w:val="0"/>
          <w:iCs w:val="0"/>
          <w:caps w:val="0"/>
          <w:smallCaps w:val="0"/>
          <w:strike w:val="0"/>
          <w:dstrike w:val="0"/>
          <w:noProof w:val="0"/>
          <w:sz w:val="24"/>
          <w:szCs w:val="24"/>
          <w:lang w:val="pt-BR"/>
        </w:rPr>
        <w:t>https://datasus.saude.gov.br/sensibilizacao-em-si/</w:t>
      </w:r>
      <w:ins w:author="Nilcilene de Oliveira" w:date="2025-07-09T14:31:28.649Z" w:id="1570817915">
        <w:r>
          <w:fldChar w:fldCharType="end"/>
        </w:r>
      </w:ins>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 </w:t>
      </w:r>
    </w:p>
    <w:p w:rsidR="6223CFCE" w:rsidP="556462DB" w:rsidRDefault="6223CFCE" w14:paraId="1C5362C9" w14:textId="7D95FA95">
      <w:pPr>
        <w:pStyle w:val="ListParagraph"/>
        <w:numPr>
          <w:ilvl w:val="0"/>
          <w:numId w:val="48"/>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Instalação e configuração do ambiente de Treinamento do PEC e-SUS APS (Windows)</w:t>
      </w:r>
      <w:r w:rsidRPr="556462DB" w:rsidR="13AE1839">
        <w:rPr>
          <w:rFonts w:ascii="Segoe UI" w:hAnsi="Segoe UI" w:eastAsia="Segoe UI" w:cs="Segoe UI"/>
          <w:b w:val="0"/>
          <w:bCs w:val="0"/>
          <w:i w:val="0"/>
          <w:iCs w:val="0"/>
          <w:caps w:val="0"/>
          <w:smallCaps w:val="0"/>
          <w:noProof w:val="0"/>
          <w:color w:val="333333"/>
          <w:sz w:val="18"/>
          <w:szCs w:val="18"/>
          <w:lang w:val="pt-BR"/>
        </w:rPr>
        <w:t xml:space="preserve">Para que as equipes de saúde possam utilizar o Prontuário Eletrônico do Cidadão (PEC) do e-SUS APS de forma eficaz, é essencial um treinamento adequado. Este manual fornece as </w:t>
      </w:r>
      <w:r w:rsidRPr="556462DB" w:rsidR="13AE1839">
        <w:rPr>
          <w:rFonts w:ascii="Segoe UI" w:hAnsi="Segoe UI" w:eastAsia="Segoe UI" w:cs="Segoe UI"/>
          <w:b w:val="1"/>
          <w:bCs w:val="1"/>
          <w:i w:val="0"/>
          <w:iCs w:val="0"/>
          <w:caps w:val="0"/>
          <w:smallCaps w:val="0"/>
          <w:noProof w:val="0"/>
          <w:color w:val="333333"/>
          <w:sz w:val="18"/>
          <w:szCs w:val="18"/>
          <w:lang w:val="pt-BR"/>
        </w:rPr>
        <w:t>orientações técnicas para instalar e configurar um ambiente de treinamento</w:t>
      </w:r>
      <w:r w:rsidRPr="556462DB" w:rsidR="13AE1839">
        <w:rPr>
          <w:rFonts w:ascii="Segoe UI" w:hAnsi="Segoe UI" w:eastAsia="Segoe UI" w:cs="Segoe UI"/>
          <w:b w:val="0"/>
          <w:bCs w:val="0"/>
          <w:i w:val="0"/>
          <w:iCs w:val="0"/>
          <w:caps w:val="0"/>
          <w:smallCaps w:val="0"/>
          <w:noProof w:val="0"/>
          <w:color w:val="333333"/>
          <w:sz w:val="18"/>
          <w:szCs w:val="18"/>
          <w:lang w:val="pt-BR"/>
        </w:rPr>
        <w:t xml:space="preserve"> do PEC e-SUS APS em sistemas Windows. Isso permite que os usuários pratiquem e se familiarizem com o sistema em um ambiente seguro, sem riscos de alterar dados reais de pacientes, facilitando a curva de aprendizado antes da implementação em produção.</w:t>
      </w:r>
      <w:r w:rsidRPr="556462DB" w:rsidR="0C781D34">
        <w:rPr>
          <w:rFonts w:ascii="Aptos" w:hAnsi="Aptos" w:eastAsia="Aptos" w:cs="" w:asciiTheme="minorAscii" w:hAnsiTheme="minorAscii" w:eastAsiaTheme="minorAscii" w:cstheme="minorBidi"/>
          <w:noProof w:val="0"/>
          <w:color w:val="auto"/>
          <w:sz w:val="24"/>
          <w:szCs w:val="24"/>
          <w:lang w:val="pt-BR" w:eastAsia="en-US" w:bidi="ar-SA"/>
        </w:rPr>
        <w:t xml:space="preserve"> </w:t>
      </w:r>
      <w:ins w:author="Nilcilene de Oliveira" w:date="2025-07-09T14:31:28.649Z" w:id="1784393795">
        <w:r>
          <w:fldChar w:fldCharType="begin"/>
        </w:r>
      </w:ins>
      <w:r>
        <w:instrText xml:space="preserve">HYPERLINK "https://sisaps.saude.gov.br/sistemas/esusaps/docs/manual/APOIO/Treinamento" </w:instrText>
      </w:r>
      <w:ins w:author="Nilcilene de Oliveira" w:date="2025-07-09T14:31:28.649Z" w:id="1978388704">
        <w:r>
          <w:fldChar w:fldCharType="separate"/>
        </w:r>
      </w:ins>
      <w:r w:rsidRPr="556462DB" w:rsidR="0C781D34">
        <w:rPr>
          <w:rStyle w:val="Hyperlink"/>
          <w:rFonts w:ascii="Calibri" w:hAnsi="Calibri" w:eastAsia="Calibri" w:cs="Calibri"/>
          <w:b w:val="0"/>
          <w:bCs w:val="0"/>
          <w:i w:val="0"/>
          <w:iCs w:val="0"/>
          <w:caps w:val="0"/>
          <w:smallCaps w:val="0"/>
          <w:strike w:val="0"/>
          <w:dstrike w:val="0"/>
          <w:noProof w:val="0"/>
          <w:sz w:val="24"/>
          <w:szCs w:val="24"/>
          <w:lang w:val="pt-BR"/>
        </w:rPr>
        <w:t>https://sisaps.saude.gov.br/sistemas/esusaps/docs/manual/APOIO/Treinamento</w:t>
      </w:r>
      <w:r>
        <w:fldChar w:fldCharType="end"/>
      </w:r>
    </w:p>
    <w:p w:rsidR="6223CFCE" w:rsidP="6ADD42E9" w:rsidRDefault="6223CFCE" w14:paraId="3333A78A" w14:textId="50776731">
      <w:pPr>
        <w:pStyle w:val="ListParagraph"/>
        <w:numPr>
          <w:ilvl w:val="0"/>
          <w:numId w:val="48"/>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Checklist para Implantar um Serviço de Telessaúde: </w:t>
      </w:r>
      <w:ins w:author="Nilcilene de Oliveira" w:date="2025-07-09T14:31:28.65Z" w:id="816037834">
        <w:r>
          <w:fldChar w:fldCharType="begin"/>
        </w:r>
      </w:ins>
      <w:r>
        <w:instrText xml:space="preserve">HYPERLINK "https://saudemg-my.sharepoint.com/personal/joao_gomes_saude_mg_gov_br/_layouts/15/onedrive.aspx?id=%2Fpersonal%2Fjoao%5Fgomes%5Fsaude%5Fmg%5Fgov%5Fbr%2FDocuments%2FArquivos%20de%20Chat%20do%20Microsoft%20Teams%2Fchecklist%5Ftelessaude%20%281%29%2Epdf&amp;parent=%2Fpersonal%2Fjoao%5Fgomes%5Fsaude%5Fmg%5Fgov%5Fbr%2FDocuments%2FArquivos%20de%20Chat%20do%20Microsoft%20Teams&amp;ga=1" </w:instrText>
      </w:r>
      <w:ins w:author="Nilcilene de Oliveira" w:date="2025-07-09T14:31:28.65Z" w:id="1047636990">
        <w:r>
          <w:fldChar w:fldCharType="separate"/>
        </w:r>
      </w:ins>
      <w:r w:rsidRPr="6ADD42E9" w:rsidR="6223CFCE">
        <w:rPr>
          <w:rStyle w:val="Hyperlink"/>
          <w:rFonts w:ascii="Calibri" w:hAnsi="Calibri" w:eastAsia="Calibri" w:cs="Calibri"/>
          <w:b w:val="0"/>
          <w:bCs w:val="0"/>
          <w:i w:val="0"/>
          <w:iCs w:val="0"/>
          <w:caps w:val="0"/>
          <w:smallCaps w:val="0"/>
          <w:strike w:val="0"/>
          <w:dstrike w:val="0"/>
          <w:noProof w:val="0"/>
          <w:sz w:val="22"/>
          <w:szCs w:val="22"/>
          <w:lang w:val="pt-BR"/>
        </w:rPr>
        <w:t>https://saudemg-my.sharepoint.com/personal/joao_gomes_saude_mg_gov_br/_layouts/15/onedrive.aspx?id=%2Fpersonal%2Fjoao%5Fgomes%5Fsaude%5Fmg%5Fgov%5Fbr%2FDocuments%2FArquivos%20de%20Chat%20do%20Microsoft%20Teams%2Fchecklist%5Ftelessaude%20%281%29%2Epdf&amp;parent=%2Fpersonal%2Fjoao%5Fgomes%5Fsaude%5Fmg%5Fgov%5Fbr%2FDocuments%2FArquivos%20de%20Chat%20do%20Microsoft%20Teams&amp;ga=1</w:t>
      </w:r>
      <w:r>
        <w:fldChar w:fldCharType="end"/>
      </w:r>
    </w:p>
    <w:p w:rsidR="6223CFCE" w:rsidP="1BC2EC46" w:rsidRDefault="6223CFCE" w14:paraId="3C60E8D8" w14:textId="7CD557BC">
      <w:pPr>
        <w:pStyle w:val="ListParagraph"/>
        <w:numPr>
          <w:ilvl w:val="0"/>
          <w:numId w:val="50"/>
        </w:numPr>
        <w:jc w:val="both"/>
        <w:rPr>
          <w:rFonts w:ascii="Calibri" w:hAnsi="Calibri" w:eastAsia="Calibri" w:cs="Calibri"/>
          <w:b w:val="0"/>
          <w:bCs w:val="0"/>
          <w:i w:val="0"/>
          <w:iCs w:val="0"/>
          <w:caps w:val="0"/>
          <w:smallCaps w:val="0"/>
          <w:noProof w:val="0"/>
          <w:color w:val="467886"/>
          <w:sz w:val="24"/>
          <w:szCs w:val="24"/>
          <w:lang w:val="pt-BR"/>
        </w:rPr>
      </w:pPr>
      <w:r w:rsidRPr="1BC2EC46" w:rsidR="5E19F355">
        <w:rPr>
          <w:rFonts w:ascii="Aptos" w:hAnsi="Aptos" w:eastAsia="Aptos" w:cs="" w:asciiTheme="minorAscii" w:hAnsiTheme="minorAscii" w:eastAsiaTheme="minorAscii" w:cstheme="minorBidi"/>
          <w:noProof w:val="0"/>
          <w:color w:val="auto"/>
          <w:sz w:val="24"/>
          <w:szCs w:val="24"/>
          <w:lang w:val="pt-BR" w:eastAsia="en-US" w:bidi="ar-SA"/>
        </w:rPr>
        <w:t>P</w:t>
      </w:r>
      <w:r w:rsidRPr="1BC2EC46" w:rsidR="5E19F355">
        <w:rPr>
          <w:rFonts w:ascii="Aptos" w:hAnsi="Aptos" w:eastAsia="Aptos" w:cs="" w:asciiTheme="minorAscii" w:hAnsiTheme="minorAscii" w:eastAsiaTheme="minorAscii" w:cstheme="minorBidi"/>
          <w:noProof w:val="0"/>
          <w:color w:val="auto"/>
          <w:sz w:val="24"/>
          <w:szCs w:val="24"/>
          <w:lang w:val="pt-BR" w:eastAsia="en-US" w:bidi="ar-SA"/>
        </w:rPr>
        <w:t>laylist</w:t>
      </w:r>
      <w:r w:rsidRPr="1BC2EC46" w:rsidR="5E19F355">
        <w:rPr>
          <w:rFonts w:ascii="Aptos" w:hAnsi="Aptos" w:eastAsia="Aptos" w:cs="" w:asciiTheme="minorAscii" w:hAnsiTheme="minorAscii" w:eastAsiaTheme="minorAscii" w:cstheme="minorBidi"/>
          <w:noProof w:val="0"/>
          <w:color w:val="auto"/>
          <w:sz w:val="24"/>
          <w:szCs w:val="24"/>
          <w:lang w:val="pt-BR" w:eastAsia="en-US" w:bidi="ar-SA"/>
        </w:rPr>
        <w:t xml:space="preserve"> </w:t>
      </w:r>
      <w:r w:rsidRPr="1BC2EC46" w:rsidR="5E19F355">
        <w:rPr>
          <w:rFonts w:ascii="Aptos" w:hAnsi="Aptos" w:eastAsia="Aptos" w:cs="" w:asciiTheme="minorAscii" w:hAnsiTheme="minorAscii" w:eastAsiaTheme="minorAscii" w:cstheme="minorBidi"/>
          <w:noProof w:val="0"/>
          <w:color w:val="auto"/>
          <w:sz w:val="24"/>
          <w:szCs w:val="24"/>
          <w:lang w:val="pt-BR" w:eastAsia="en-US" w:bidi="ar-SA"/>
        </w:rPr>
        <w:t xml:space="preserve">completa sobre saúde digital do núcleo de telessaúde da UFSC: </w:t>
      </w:r>
      <w:ins w:author="Nilcilene de Oliveira" w:date="2025-07-09T14:31:28.65Z" w:id="358770685">
        <w:r>
          <w:fldChar w:fldCharType="begin"/>
        </w:r>
      </w:ins>
      <w:r>
        <w:instrText xml:space="preserve">HYPERLINK "https://www.youtube.com/watch?v=PgQEetm5hU8&amp;list=PLgCmU_ZoCBxhHyEWHvva3wHI4CFSXm2Mi" </w:instrText>
      </w:r>
      <w:ins w:author="Nilcilene de Oliveira" w:date="2025-07-09T14:31:28.651Z" w:id="358335152">
        <w:r>
          <w:fldChar w:fldCharType="separate"/>
        </w:r>
      </w:ins>
      <w:r w:rsidRPr="1BC2EC46" w:rsidR="5E19F355">
        <w:rPr>
          <w:rStyle w:val="Hyperlink"/>
          <w:rFonts w:ascii="Calibri" w:hAnsi="Calibri" w:eastAsia="Calibri" w:cs="Calibri"/>
          <w:b w:val="0"/>
          <w:bCs w:val="0"/>
          <w:i w:val="0"/>
          <w:iCs w:val="0"/>
          <w:caps w:val="0"/>
          <w:smallCaps w:val="0"/>
          <w:strike w:val="0"/>
          <w:dstrike w:val="0"/>
          <w:noProof w:val="0"/>
          <w:sz w:val="22"/>
          <w:szCs w:val="22"/>
          <w:lang w:val="pt-BR"/>
        </w:rPr>
        <w:t>https://www.youtube.com/watch?;</w:t>
      </w:r>
      <w:r>
        <w:fldChar w:fldCharType="end"/>
      </w:r>
    </w:p>
    <w:p w:rsidR="6223CFCE" w:rsidP="6ADD42E9" w:rsidRDefault="6223CFCE" w14:paraId="48A0A08E" w14:textId="2299F933">
      <w:pPr>
        <w:pStyle w:val="ListParagraph"/>
        <w:numPr>
          <w:ilvl w:val="0"/>
          <w:numId w:val="50"/>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Estratégia Global de Saúde Digital </w:t>
      </w:r>
      <w:ins w:author="Nilcilene de Oliveira" w:date="2025-07-09T14:31:28.651Z" w:id="1899403001">
        <w:r>
          <w:fldChar w:fldCharType="begin"/>
        </w:r>
      </w:ins>
      <w:r>
        <w:instrText xml:space="preserve">HYPERLINK "https://www.who.int/docs/default-source/documents/gs4dhdaa2a9f352b0445bafbc79ca799dce4d.pdf" </w:instrText>
      </w:r>
      <w:ins w:author="Nilcilene de Oliveira" w:date="2025-07-09T14:31:28.651Z" w:id="452670496">
        <w:r>
          <w:fldChar w:fldCharType="separate"/>
        </w:r>
      </w:ins>
      <w:r w:rsidRPr="6ADD42E9" w:rsidR="6223CFCE">
        <w:rPr>
          <w:rStyle w:val="Hyperlink"/>
          <w:rFonts w:ascii="Calibri" w:hAnsi="Calibri" w:eastAsia="Calibri" w:cs="Calibri"/>
          <w:b w:val="0"/>
          <w:bCs w:val="0"/>
          <w:i w:val="0"/>
          <w:iCs w:val="0"/>
          <w:caps w:val="0"/>
          <w:smallCaps w:val="0"/>
          <w:strike w:val="0"/>
          <w:dstrike w:val="0"/>
          <w:noProof w:val="0"/>
          <w:sz w:val="22"/>
          <w:szCs w:val="22"/>
          <w:lang w:val="pt-BR"/>
        </w:rPr>
        <w:t>https://www.who.int/docs/default-source/documents/gs4dhdaa2a9f352b0445bafbc79ca799dce4d.pdf</w:t>
      </w:r>
      <w:ins w:author="Nilcilene de Oliveira" w:date="2025-07-09T14:31:28.651Z" w:id="1256935786">
        <w:r>
          <w:fldChar w:fldCharType="end"/>
        </w:r>
      </w:ins>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 </w:t>
      </w:r>
    </w:p>
    <w:p w:rsidR="6223CFCE" w:rsidP="6ADD42E9" w:rsidRDefault="6223CFCE" w14:paraId="4D73C166" w14:textId="69A9BBC7">
      <w:pPr>
        <w:pStyle w:val="ListParagraph"/>
        <w:numPr>
          <w:ilvl w:val="0"/>
          <w:numId w:val="50"/>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Digital </w:t>
      </w: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Transformation</w:t>
      </w: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 Handbook for Primary Health </w:t>
      </w: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Care</w:t>
      </w: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 a transformação digital na saúde - documento elaborado pela OMS </w:t>
      </w:r>
      <w:ins w:author="Nilcilene de Oliveira" w:date="2025-07-09T14:31:28.652Z" w:id="410945039">
        <w:r>
          <w:fldChar w:fldCharType="begin"/>
        </w:r>
      </w:ins>
      <w:r>
        <w:instrText xml:space="preserve">HYPERLINK "https://sbis.org.br/noticia/digital-transformation-handbook-for-primary-health-care-a-transformacao-digital-na-saude/" </w:instrText>
      </w:r>
      <w:ins w:author="Nilcilene de Oliveira" w:date="2025-07-09T14:31:28.652Z" w:id="683537038">
        <w:r>
          <w:fldChar w:fldCharType="separate"/>
        </w:r>
      </w:ins>
      <w:r w:rsidRPr="6ADD42E9" w:rsidR="6223CFCE">
        <w:rPr>
          <w:rStyle w:val="Hyperlink"/>
          <w:rFonts w:ascii="Calibri" w:hAnsi="Calibri" w:eastAsia="Calibri" w:cs="Calibri"/>
          <w:b w:val="0"/>
          <w:bCs w:val="0"/>
          <w:i w:val="0"/>
          <w:iCs w:val="0"/>
          <w:caps w:val="0"/>
          <w:smallCaps w:val="0"/>
          <w:strike w:val="0"/>
          <w:dstrike w:val="0"/>
          <w:noProof w:val="0"/>
          <w:sz w:val="22"/>
          <w:szCs w:val="22"/>
          <w:lang w:val="pt-BR"/>
        </w:rPr>
        <w:t>https://sbis.org.br/noticia/digital-transformation-handbook-for-primary-health-care-a-transformacao-digital-na-saude/</w:t>
      </w:r>
      <w:r>
        <w:fldChar w:fldCharType="end"/>
      </w:r>
    </w:p>
    <w:p w:rsidR="6223CFCE" w:rsidP="6ADD42E9" w:rsidRDefault="6223CFCE" w14:paraId="47F038BD" w14:textId="1FE9D7B2">
      <w:pPr>
        <w:pStyle w:val="ListParagraph"/>
        <w:numPr>
          <w:ilvl w:val="0"/>
          <w:numId w:val="50"/>
        </w:numPr>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6ADD42E9" w:rsidR="6223CFCE">
        <w:rPr>
          <w:rFonts w:ascii="Aptos" w:hAnsi="Aptos" w:eastAsia="Aptos" w:cs="" w:asciiTheme="minorAscii" w:hAnsiTheme="minorAscii" w:eastAsiaTheme="minorAscii" w:cstheme="minorBidi"/>
          <w:noProof w:val="0"/>
          <w:color w:val="auto"/>
          <w:sz w:val="24"/>
          <w:szCs w:val="24"/>
          <w:lang w:val="pt-BR" w:eastAsia="en-US" w:bidi="ar-SA"/>
        </w:rPr>
        <w:t xml:space="preserve">Pesquisa TIC Saúde </w:t>
      </w:r>
      <w:ins w:author="Nilcilene de Oliveira" w:date="2025-07-09T14:31:28.652Z" w:id="492088720">
        <w:r>
          <w:fldChar w:fldCharType="begin"/>
        </w:r>
      </w:ins>
      <w:r>
        <w:instrText xml:space="preserve">HYPERLINK "https://cetic.br/pt/pesquisa/saude/" </w:instrText>
      </w:r>
      <w:ins w:author="Nilcilene de Oliveira" w:date="2025-07-09T14:31:28.652Z" w:id="50075830">
        <w:r>
          <w:fldChar w:fldCharType="separate"/>
        </w:r>
      </w:ins>
      <w:r w:rsidRPr="6ADD42E9" w:rsidR="6223CFCE">
        <w:rPr>
          <w:rStyle w:val="Hyperlink"/>
          <w:rFonts w:ascii="Calibri" w:hAnsi="Calibri" w:eastAsia="Calibri" w:cs="Calibri"/>
          <w:b w:val="0"/>
          <w:bCs w:val="0"/>
          <w:i w:val="0"/>
          <w:iCs w:val="0"/>
          <w:caps w:val="0"/>
          <w:smallCaps w:val="0"/>
          <w:strike w:val="0"/>
          <w:dstrike w:val="0"/>
          <w:noProof w:val="0"/>
          <w:sz w:val="22"/>
          <w:szCs w:val="22"/>
          <w:lang w:val="pt-BR"/>
        </w:rPr>
        <w:t>https://cetic.br/pt/pesquisa/saude/</w:t>
      </w:r>
      <w:r>
        <w:fldChar w:fldCharType="end"/>
      </w:r>
    </w:p>
    <w:p w:rsidR="6ADD42E9" w:rsidP="6ADD42E9" w:rsidRDefault="6ADD42E9" w14:paraId="5D857E86" w14:textId="69E2D49E">
      <w:pPr>
        <w:ind w:left="720"/>
        <w:jc w:val="both"/>
        <w:rPr>
          <w:rFonts w:ascii="Calibri" w:hAnsi="Calibri" w:eastAsia="Calibri" w:cs="Calibri"/>
          <w:b w:val="0"/>
          <w:bCs w:val="0"/>
          <w:i w:val="0"/>
          <w:iCs w:val="0"/>
          <w:caps w:val="0"/>
          <w:smallCaps w:val="0"/>
          <w:noProof w:val="0"/>
          <w:color w:val="000000" w:themeColor="text1" w:themeTint="FF" w:themeShade="FF"/>
          <w:sz w:val="22"/>
          <w:szCs w:val="22"/>
          <w:lang w:val="pt-BR"/>
        </w:rPr>
      </w:pPr>
    </w:p>
    <w:p w:rsidR="6ADD42E9" w:rsidP="6ADD42E9" w:rsidRDefault="6ADD42E9" w14:paraId="1E502DF1" w14:textId="4661A812">
      <w:pPr>
        <w:ind w:left="720"/>
        <w:jc w:val="both"/>
        <w:rPr>
          <w:rFonts w:ascii="Calibri" w:hAnsi="Calibri" w:eastAsia="Calibri" w:cs="Calibri"/>
          <w:b w:val="0"/>
          <w:bCs w:val="0"/>
          <w:i w:val="0"/>
          <w:iCs w:val="0"/>
          <w:caps w:val="0"/>
          <w:smallCaps w:val="0"/>
          <w:noProof w:val="0"/>
          <w:color w:val="000000" w:themeColor="text1" w:themeTint="FF" w:themeShade="FF"/>
          <w:sz w:val="22"/>
          <w:szCs w:val="22"/>
          <w:lang w:val="pt-BR"/>
        </w:rPr>
      </w:pPr>
    </w:p>
    <w:p w:rsidR="6ADD42E9" w:rsidP="6ADD42E9" w:rsidRDefault="6ADD42E9" w14:paraId="785D5099" w14:textId="627FE1BE">
      <w:pPr>
        <w:pStyle w:val="Normal"/>
        <w:jc w:val="both"/>
      </w:pPr>
    </w:p>
    <w:p w:rsidR="6ADD42E9" w:rsidP="6ADD42E9" w:rsidRDefault="6ADD42E9" w14:paraId="2A0AC8C3" w14:textId="6B9AFABD">
      <w:pPr>
        <w:pStyle w:val="Normal"/>
        <w:jc w:val="both"/>
      </w:pPr>
    </w:p>
    <w:p w:rsidR="6ADD42E9" w:rsidP="6ADD42E9" w:rsidRDefault="6ADD42E9" w14:paraId="18FBD04F" w14:textId="6FC77134">
      <w:pPr>
        <w:spacing w:before="240" w:beforeAutospacing="off" w:after="240" w:afterAutospacing="off"/>
        <w:jc w:val="both"/>
        <w:rPr>
          <w:rFonts w:ascii="Aptos" w:hAnsi="Aptos" w:eastAsia="Aptos" w:cs="Aptos"/>
          <w:noProof w:val="0"/>
          <w:sz w:val="24"/>
          <w:szCs w:val="24"/>
          <w:lang w:val="pt-BR"/>
        </w:rPr>
      </w:pPr>
    </w:p>
    <w:p w:rsidR="6ADD42E9" w:rsidP="6ADD42E9" w:rsidRDefault="6ADD42E9" w14:paraId="6CB65799" w14:textId="22B3C851">
      <w:pPr>
        <w:spacing w:before="240" w:beforeAutospacing="off" w:after="240" w:afterAutospacing="off"/>
        <w:jc w:val="both"/>
        <w:rPr>
          <w:rFonts w:ascii="Aptos" w:hAnsi="Aptos" w:eastAsia="Aptos" w:cs="Aptos"/>
          <w:noProof w:val="0"/>
          <w:sz w:val="24"/>
          <w:szCs w:val="24"/>
          <w:lang w:val="pt-BR"/>
        </w:rPr>
      </w:pPr>
    </w:p>
    <w:p w:rsidR="6ADD42E9" w:rsidP="6ADD42E9" w:rsidRDefault="6ADD42E9" w14:paraId="2E011387" w14:textId="06CDE5B2">
      <w:pPr>
        <w:spacing w:before="240" w:beforeAutospacing="off" w:after="240" w:afterAutospacing="off"/>
        <w:jc w:val="both"/>
        <w:rPr>
          <w:rFonts w:ascii="Aptos" w:hAnsi="Aptos" w:eastAsia="Aptos" w:cs="Aptos"/>
          <w:noProof w:val="0"/>
          <w:sz w:val="24"/>
          <w:szCs w:val="24"/>
          <w:lang w:val="pt-BR"/>
        </w:rPr>
      </w:pPr>
    </w:p>
    <w:p w:rsidR="6ADD42E9" w:rsidP="6ADD42E9" w:rsidRDefault="6ADD42E9" w14:paraId="2684B7CB" w14:textId="5EBE4ED7">
      <w:pPr>
        <w:spacing w:before="240" w:beforeAutospacing="off" w:after="240" w:afterAutospacing="off"/>
        <w:jc w:val="both"/>
        <w:rPr>
          <w:rFonts w:ascii="Aptos" w:hAnsi="Aptos" w:eastAsia="Aptos" w:cs="Aptos"/>
          <w:noProof w:val="0"/>
          <w:sz w:val="24"/>
          <w:szCs w:val="24"/>
          <w:lang w:val="pt-BR"/>
        </w:rPr>
      </w:pPr>
    </w:p>
    <w:p w:rsidR="6ADD42E9" w:rsidP="6ADD42E9" w:rsidRDefault="6ADD42E9" w14:paraId="5D6146AF" w14:textId="6965AE20">
      <w:pPr>
        <w:pStyle w:val="Normal"/>
        <w:jc w:val="both"/>
      </w:pPr>
    </w:p>
    <w:sectPr>
      <w:pgSz w:w="11906" w:h="16838"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r="http://schemas.openxmlformats.org/officeDocument/2006/relationships" xmlns:w="http://schemas.openxmlformats.org/wordprocessingml/2006/main">
  <w:comment xmlns:w="http://schemas.openxmlformats.org/wordprocessingml/2006/main" w:initials="NO" w:author="Nilcilene de Oliveira" w:date="2025-07-07T13:14:55" w:id="1418027119">
    <w:p xmlns:w14="http://schemas.microsoft.com/office/word/2010/wordml" xmlns:w="http://schemas.openxmlformats.org/wordprocessingml/2006/main" w:rsidR="7B92EAEA" w:rsidRDefault="7D76D8C4" w14:paraId="23D7549D" w14:textId="2DD67257">
      <w:pPr>
        <w:pStyle w:val="CommentText"/>
      </w:pPr>
      <w:r>
        <w:rPr>
          <w:rStyle w:val="CommentReference"/>
        </w:rPr>
        <w:annotationRef/>
      </w:r>
      <w:r w:rsidRPr="6C916CED" w:rsidR="73D81779">
        <w:t>colocar uma imagem</w:t>
      </w:r>
    </w:p>
  </w:comment>
  <w:comment xmlns:w="http://schemas.openxmlformats.org/wordprocessingml/2006/main" w:initials="NO" w:author="Nilcilene de Oliveira" w:date="2025-07-07T13:23:03" w:id="1876943305">
    <w:p xmlns:w14="http://schemas.microsoft.com/office/word/2010/wordml" xmlns:w="http://schemas.openxmlformats.org/wordprocessingml/2006/main" w:rsidR="26A56B39" w:rsidRDefault="1A1D8961" w14:paraId="0B29025D" w14:textId="4DF08AE2">
      <w:pPr>
        <w:pStyle w:val="CommentText"/>
      </w:pPr>
      <w:r>
        <w:rPr>
          <w:rStyle w:val="CommentReference"/>
        </w:rPr>
        <w:annotationRef/>
      </w:r>
      <w:r w:rsidRPr="0AD9DB97" w:rsidR="20E0A642">
        <w:t>acho que a resposta dessa pergunta poderia estar mais explícita no primeiro parágrafo</w:t>
      </w:r>
    </w:p>
  </w:comment>
  <w:comment xmlns:w="http://schemas.openxmlformats.org/wordprocessingml/2006/main" w:initials="JC" w:author="Joao Paulo Gomes Carvalho" w:date="2025-07-07T14:32:42" w:id="559419877">
    <w:p xmlns:w14="http://schemas.microsoft.com/office/word/2010/wordml" xmlns:w="http://schemas.openxmlformats.org/wordprocessingml/2006/main" w:rsidR="0C4CC884" w:rsidRDefault="4EACF38A" w14:paraId="037CE20E" w14:textId="0FFB409B">
      <w:pPr>
        <w:pStyle w:val="CommentText"/>
      </w:pPr>
      <w:r>
        <w:rPr>
          <w:rStyle w:val="CommentReference"/>
        </w:rPr>
        <w:annotationRef/>
      </w:r>
      <w:r w:rsidRPr="3C1FFCDB" w:rsidR="68AA5DCE">
        <w:t xml:space="preserve">A Saúde Digital é </w:t>
      </w:r>
      <w:r w:rsidRPr="59F44F1A" w:rsidR="7976DE90">
        <w:rPr>
          <w:b w:val="1"/>
          <w:bCs w:val="1"/>
        </w:rPr>
        <w:t>essencial</w:t>
      </w:r>
      <w:r w:rsidRPr="430F5FC7" w:rsidR="64E543BD">
        <w:t xml:space="preserve"> para o seu município porque ela </w:t>
      </w:r>
      <w:r w:rsidRPr="7EF183B2" w:rsidR="07FE283C">
        <w:rPr>
          <w:b w:val="1"/>
          <w:bCs w:val="1"/>
        </w:rPr>
        <w:t>melhora significativamente o acesso e a qualidade dos serviços de saúde</w:t>
      </w:r>
      <w:r w:rsidRPr="051758F9" w:rsidR="7E3EBDF9">
        <w:t xml:space="preserve"> para a população, enquanto </w:t>
      </w:r>
      <w:r w:rsidRPr="6258AE33" w:rsidR="6E43CAE4">
        <w:rPr>
          <w:b w:val="1"/>
          <w:bCs w:val="1"/>
        </w:rPr>
        <w:t>otimiza a gestão e reduz custos</w:t>
      </w:r>
      <w:r w:rsidRPr="0D410A03" w:rsidR="08E296D8">
        <w:t>.</w:t>
      </w:r>
    </w:p>
    <w:p xmlns:w14="http://schemas.microsoft.com/office/word/2010/wordml" xmlns:w="http://schemas.openxmlformats.org/wordprocessingml/2006/main" w:rsidR="2A368E9F" w:rsidRDefault="4D4E07DB" w14:paraId="282153C7" w14:textId="74494B26">
      <w:pPr>
        <w:pStyle w:val="CommentText"/>
      </w:pPr>
      <w:r w:rsidRPr="43B27480" w:rsidR="08D8108A">
        <w:t>Ela permite que mais pessoas recebam atendimento, especialmente em áreas remotas, através da telemedicina e do monitoramento à distância. Isso significa menos filas, agendamentos mais rápidos e um acompanhamento mais contínuo para pacientes com doenças crônicas. Além disso, o uso de prontuários eletrônicos e inteligência artificial pode levar a diagnósticos mais precisos e tratamentos mais eficazes.</w:t>
      </w:r>
    </w:p>
    <w:p xmlns:w14="http://schemas.microsoft.com/office/word/2010/wordml" xmlns:w="http://schemas.openxmlformats.org/wordprocessingml/2006/main" w:rsidR="051E8EEB" w:rsidRDefault="1454AADD" w14:paraId="33BBA4E0" w14:textId="551C0E89">
      <w:pPr>
        <w:pStyle w:val="CommentText"/>
      </w:pPr>
      <w:r w:rsidRPr="1E853C82" w:rsidR="6442331D">
        <w:t>Para a gestão municipal, a Saúde Digital traz maior eficiência. É possível controlar melhor os estoques de medicamentos, reduzir desperdícios e tomar decisões mais inteligentes baseadas em dados em tempo real sobre a saúde da população. Tudo isso resulta em um sistema de saúde mais ágil, transparente e preparado para atender às necessidades dos cidadãos.</w:t>
      </w:r>
    </w:p>
  </w:comment>
  <w:comment xmlns:w="http://schemas.openxmlformats.org/wordprocessingml/2006/main" w:initials="NO" w:author="Nilcilene de Oliveira" w:date="2025-07-07T14:55:22" w:id="1919391537">
    <w:p xmlns:w14="http://schemas.microsoft.com/office/word/2010/wordml" xmlns:w="http://schemas.openxmlformats.org/wordprocessingml/2006/main" w:rsidR="6CFE0FB8" w:rsidRDefault="2C1C9C3A" w14:paraId="712B5249" w14:textId="1A49ABB6">
      <w:pPr>
        <w:pStyle w:val="CommentText"/>
      </w:pPr>
      <w:r>
        <w:rPr>
          <w:rStyle w:val="CommentReference"/>
        </w:rPr>
        <w:annotationRef/>
      </w:r>
      <w:r w:rsidRPr="2C568CF5" w:rsidR="1CB51984">
        <w:t>colocar o exemplo do telediagnóstico, já que a primeira consulta médica tem que ser presencial</w:t>
      </w:r>
    </w:p>
  </w:comment>
  <w:comment xmlns:w="http://schemas.openxmlformats.org/wordprocessingml/2006/main" w:initials="NO" w:author="Nilcilene de Oliveira" w:date="2025-07-07T15:09:43" w:id="133619607">
    <w:p xmlns:w14="http://schemas.microsoft.com/office/word/2010/wordml" xmlns:w="http://schemas.openxmlformats.org/wordprocessingml/2006/main" w:rsidR="2BE88702" w:rsidRDefault="111AFBFC" w14:paraId="0775113C" w14:textId="02C35C71">
      <w:pPr>
        <w:pStyle w:val="CommentText"/>
      </w:pPr>
      <w:r>
        <w:rPr>
          <w:rStyle w:val="CommentReference"/>
        </w:rPr>
        <w:annotationRef/>
      </w:r>
      <w:r w:rsidRPr="56C68B99" w:rsidR="3A3E0CD7">
        <w:t>atualizar nomenclatura</w:t>
      </w:r>
    </w:p>
  </w:comment>
  <w:comment xmlns:w="http://schemas.openxmlformats.org/wordprocessingml/2006/main" w:initials="NO" w:author="Nilcilene de Oliveira" w:date="2025-07-07T15:10:28" w:id="186171233">
    <w:p xmlns:w14="http://schemas.microsoft.com/office/word/2010/wordml" xmlns:w="http://schemas.openxmlformats.org/wordprocessingml/2006/main" w:rsidR="2C268430" w:rsidRDefault="0CE4181E" w14:paraId="33A47972" w14:textId="24B94C09">
      <w:pPr>
        <w:pStyle w:val="CommentText"/>
      </w:pPr>
      <w:r>
        <w:rPr>
          <w:rStyle w:val="CommentReference"/>
        </w:rPr>
        <w:annotationRef/>
      </w:r>
      <w:r w:rsidRPr="35383E07" w:rsidR="371E1598">
        <w:t>o próprio e-SUS/SISAB dá os dados em mapa ou precisam ser criados?</w:t>
      </w:r>
    </w:p>
  </w:comment>
  <w:comment xmlns:w="http://schemas.openxmlformats.org/wordprocessingml/2006/main" w:initials="NO" w:author="Nilcilene de Oliveira" w:date="2025-07-07T15:12:03" w:id="1558961136">
    <w:p xmlns:w14="http://schemas.microsoft.com/office/word/2010/wordml" xmlns:w="http://schemas.openxmlformats.org/wordprocessingml/2006/main" w:rsidR="4DCCF7C2" w:rsidRDefault="115B7B7E" w14:paraId="7EC4A945" w14:textId="6A493C6D">
      <w:pPr>
        <w:pStyle w:val="CommentText"/>
      </w:pPr>
      <w:r>
        <w:rPr>
          <w:rStyle w:val="CommentReference"/>
        </w:rPr>
        <w:annotationRef/>
      </w:r>
      <w:r w:rsidRPr="121A2FD9" w:rsidR="3DB1EDA3">
        <w:t>dar destaque a esse trecho</w:t>
      </w:r>
    </w:p>
  </w:comment>
  <w:comment xmlns:w="http://schemas.openxmlformats.org/wordprocessingml/2006/main" w:initials="NO" w:author="Nilcilene de Oliveira" w:date="2025-07-07T16:03:27" w:id="231796932">
    <w:p xmlns:w14="http://schemas.microsoft.com/office/word/2010/wordml" xmlns:w="http://schemas.openxmlformats.org/wordprocessingml/2006/main" w:rsidR="4E200EC0" w:rsidRDefault="1E4C1416" w14:paraId="36A608A8" w14:textId="4DE9AB3B">
      <w:pPr>
        <w:pStyle w:val="CommentText"/>
      </w:pPr>
      <w:r>
        <w:rPr>
          <w:rStyle w:val="CommentReference"/>
        </w:rPr>
        <w:annotationRef/>
      </w:r>
      <w:r w:rsidRPr="1B1D978B" w:rsidR="0F85DC45">
        <w:t>destacar o que é telessaude e as modalidades em caixinha</w:t>
      </w:r>
    </w:p>
  </w:comment>
  <w:comment xmlns:w="http://schemas.openxmlformats.org/wordprocessingml/2006/main" w:initials="NO" w:author="Nilcilene de Oliveira" w:date="2025-07-07T16:06:13" w:id="514214607">
    <w:p xmlns:w14="http://schemas.microsoft.com/office/word/2010/wordml" xmlns:w="http://schemas.openxmlformats.org/wordprocessingml/2006/main" w:rsidR="184FF08A" w:rsidRDefault="29731F88" w14:paraId="2CACAB67" w14:textId="37DA020E">
      <w:pPr>
        <w:pStyle w:val="CommentText"/>
      </w:pPr>
      <w:r>
        <w:rPr>
          <w:rStyle w:val="CommentReference"/>
        </w:rPr>
        <w:annotationRef/>
      </w:r>
      <w:r w:rsidRPr="188F65A0" w:rsidR="75DD6467">
        <w:t>juntar tudo que está em vermelho e fazer um destaque só</w:t>
      </w:r>
    </w:p>
  </w:comment>
  <w:comment xmlns:w="http://schemas.openxmlformats.org/wordprocessingml/2006/main" w:initials="NO" w:author="Nilcilene de Oliveira" w:date="2025-07-09T12:40:48" w:id="1026899940">
    <w:p xmlns:w14="http://schemas.microsoft.com/office/word/2010/wordml" xmlns:w="http://schemas.openxmlformats.org/wordprocessingml/2006/main" w:rsidR="2C5A1BDD" w:rsidRDefault="5B54FCE1" w14:paraId="6877F438" w14:textId="2CC19CB8">
      <w:pPr>
        <w:pStyle w:val="CommentText"/>
      </w:pPr>
      <w:r>
        <w:rPr>
          <w:rStyle w:val="CommentReference"/>
        </w:rPr>
        <w:annotationRef/>
      </w:r>
      <w:r w:rsidRPr="32BC2029" w:rsidR="19561588">
        <w:t>colocar um ícone do pensamento e imagem de papel para o digital, ou algo assim</w:t>
      </w:r>
    </w:p>
  </w:comment>
  <w:comment xmlns:w="http://schemas.openxmlformats.org/wordprocessingml/2006/main" w:initials="NO" w:author="Nilcilene de Oliveira" w:date="2025-07-07T13:23:03" w:id="1746311046">
    <w:p xmlns:w14="http://schemas.microsoft.com/office/word/2010/wordml" xmlns:w="http://schemas.openxmlformats.org/wordprocessingml/2006/main" w:rsidR="7C0D8816" w:rsidRDefault="37651457" w14:paraId="37AB3174" w14:textId="05C88B9E">
      <w:pPr>
        <w:pStyle w:val="CommentText"/>
      </w:pPr>
      <w:r>
        <w:rPr>
          <w:rStyle w:val="CommentReference"/>
        </w:rPr>
        <w:annotationRef/>
      </w:r>
      <w:r w:rsidRPr="5C14241C" w:rsidR="40233057">
        <w:t>acho que a resposta dessa pergunta poderia estar mais explícita no primeiro parágrafo</w:t>
      </w:r>
    </w:p>
  </w:comment>
  <w:comment xmlns:w="http://schemas.openxmlformats.org/wordprocessingml/2006/main" w:initials="JC" w:author="Joao Paulo Gomes Carvalho" w:date="2025-07-07T14:32:42" w:id="347034075">
    <w:p xmlns:w14="http://schemas.microsoft.com/office/word/2010/wordml" xmlns:w="http://schemas.openxmlformats.org/wordprocessingml/2006/main" w:rsidR="62568E95" w:rsidRDefault="3A27F4E1" w14:paraId="12E81DB8" w14:textId="3AC574C5">
      <w:pPr>
        <w:pStyle w:val="CommentText"/>
      </w:pPr>
      <w:r>
        <w:rPr>
          <w:rStyle w:val="CommentReference"/>
        </w:rPr>
        <w:annotationRef/>
      </w:r>
      <w:r w:rsidRPr="062E4B87" w:rsidR="2EDB91A3">
        <w:t xml:space="preserve">A Saúde Digital é </w:t>
      </w:r>
      <w:r w:rsidRPr="7C001DA9" w:rsidR="581E7215">
        <w:rPr>
          <w:b w:val="1"/>
          <w:bCs w:val="1"/>
        </w:rPr>
        <w:t>essencial</w:t>
      </w:r>
      <w:r w:rsidRPr="34AA7E21" w:rsidR="31FCF9BB">
        <w:t xml:space="preserve"> para o seu município porque ela </w:t>
      </w:r>
      <w:r w:rsidRPr="36A3F568" w:rsidR="453ABD85">
        <w:rPr>
          <w:b w:val="1"/>
          <w:bCs w:val="1"/>
        </w:rPr>
        <w:t>melhora significativamente o acesso e a qualidade dos serviços de saúde</w:t>
      </w:r>
      <w:r w:rsidRPr="3E106B9B" w:rsidR="0A33EFE3">
        <w:t xml:space="preserve"> para a população, enquanto </w:t>
      </w:r>
      <w:r w:rsidRPr="5220A7CC" w:rsidR="3C22C1C8">
        <w:rPr>
          <w:b w:val="1"/>
          <w:bCs w:val="1"/>
        </w:rPr>
        <w:t>otimiza a gestão e reduz custos</w:t>
      </w:r>
      <w:r w:rsidRPr="118317FF" w:rsidR="589A59EA">
        <w:t>.</w:t>
      </w:r>
    </w:p>
    <w:p xmlns:w14="http://schemas.microsoft.com/office/word/2010/wordml" xmlns:w="http://schemas.openxmlformats.org/wordprocessingml/2006/main" w:rsidR="6070340D" w:rsidRDefault="209E541A" w14:paraId="46650F9E" w14:textId="59E44132">
      <w:pPr>
        <w:pStyle w:val="CommentText"/>
      </w:pPr>
      <w:r w:rsidRPr="62BA0C74" w:rsidR="6A0CE865">
        <w:t>Ela permite que mais pessoas recebam atendimento, especialmente em áreas remotas, através da telemedicina e do monitoramento à distância. Isso significa menos filas, agendamentos mais rápidos e um acompanhamento mais contínuo para pacientes com doenças crônicas. Além disso, o uso de prontuários eletrônicos e inteligência artificial pode levar a diagnósticos mais precisos e tratamentos mais eficazes.</w:t>
      </w:r>
    </w:p>
    <w:p xmlns:w14="http://schemas.microsoft.com/office/word/2010/wordml" xmlns:w="http://schemas.openxmlformats.org/wordprocessingml/2006/main" w:rsidR="5CDD97BB" w:rsidRDefault="1F6F1CD2" w14:paraId="7980BCA3" w14:textId="47055909">
      <w:pPr>
        <w:pStyle w:val="CommentText"/>
      </w:pPr>
      <w:r w:rsidRPr="6877C4A3" w:rsidR="1E02195F">
        <w:t>Para a gestão municipal, a Saúde Digital traz maior eficiência. É possível controlar melhor os estoques de medicamentos, reduzir desperdícios e tomar decisões mais inteligentes baseadas em dados em tempo real sobre a saúde da população. Tudo isso resulta em um sistema de saúde mais ágil, transparente e preparado para atender às necessidades dos cidadãos.</w:t>
      </w:r>
    </w:p>
  </w:comment>
  <w:comment xmlns:w="http://schemas.openxmlformats.org/wordprocessingml/2006/main" w:initials="NO" w:author="Nilcilene de Oliveira" w:date="2025-07-08T15:34:41" w:id="59577986">
    <w:p xmlns:w14="http://schemas.microsoft.com/office/word/2010/wordml" xmlns:w="http://schemas.openxmlformats.org/wordprocessingml/2006/main" w:rsidR="5A295D5D" w:rsidRDefault="0D1AD921" w14:paraId="0170921E" w14:textId="1A9D649C">
      <w:pPr>
        <w:pStyle w:val="CommentText"/>
      </w:pPr>
      <w:r>
        <w:rPr>
          <w:rStyle w:val="CommentReference"/>
        </w:rPr>
        <w:annotationRef/>
      </w:r>
      <w:r w:rsidRPr="64B035CC" w:rsidR="79F6A938">
        <w:t>retirei pq achei repetitivo</w:t>
      </w:r>
    </w:p>
  </w:comment>
  <w:comment xmlns:w="http://schemas.openxmlformats.org/wordprocessingml/2006/main" w:initials="NO" w:author="Nilcilene de Oliveira" w:date="2025-07-07T13:15:24" w:id="1913536436">
    <w:p xmlns:w14="http://schemas.microsoft.com/office/word/2010/wordml" xmlns:w="http://schemas.openxmlformats.org/wordprocessingml/2006/main" w:rsidR="222A9D2B" w:rsidRDefault="7256B74A" w14:paraId="3D338E8C" w14:textId="258393EC">
      <w:pPr>
        <w:pStyle w:val="CommentText"/>
      </w:pPr>
      <w:r>
        <w:rPr>
          <w:rStyle w:val="CommentReference"/>
        </w:rPr>
        <w:annotationRef/>
      </w:r>
      <w:r w:rsidRPr="12445AA3" w:rsidR="451B2BD5">
        <w:t>na imaginação dos cenários, colocar um exemplo de cada uma dessas coisas?</w:t>
      </w:r>
    </w:p>
  </w:comment>
  <w:comment xmlns:w="http://schemas.openxmlformats.org/wordprocessingml/2006/main" w:initials="JS" w:author="Jonathan Henrique Souza" w:date="2025-07-15T17:48:39" w:id="746427530">
    <w:p xmlns:w14="http://schemas.microsoft.com/office/word/2010/wordml" xmlns:w="http://schemas.openxmlformats.org/wordprocessingml/2006/main" w:rsidR="59498135" w:rsidRDefault="24AA6857" w14:paraId="1BE4B393" w14:textId="3C435583">
      <w:pPr>
        <w:pStyle w:val="CommentText"/>
      </w:pPr>
      <w:r>
        <w:rPr>
          <w:rStyle w:val="CommentReference"/>
        </w:rPr>
        <w:annotationRef/>
      </w:r>
      <w:r w:rsidRPr="6885541B" w:rsidR="677C6728">
        <w:t>Pensar um outro nome para esse título, algo mais chamativo de fato</w:t>
      </w:r>
    </w:p>
  </w:comment>
  <w:comment xmlns:w="http://schemas.openxmlformats.org/wordprocessingml/2006/main" w:initials="JS" w:author="Jonathan Henrique Souza" w:date="2025-07-15T17:49:05" w:id="2109310796">
    <w:p xmlns:w14="http://schemas.microsoft.com/office/word/2010/wordml" xmlns:w="http://schemas.openxmlformats.org/wordprocessingml/2006/main" w:rsidR="6AB4B55A" w:rsidRDefault="570B9A44" w14:paraId="4FF3EAF8" w14:textId="0CEB0663">
      <w:pPr>
        <w:pStyle w:val="CommentText"/>
      </w:pPr>
      <w:r>
        <w:rPr>
          <w:rStyle w:val="CommentReference"/>
        </w:rPr>
        <w:annotationRef/>
      </w:r>
      <w:r w:rsidRPr="67A51BCC" w:rsidR="1154A272">
        <w:t>Fazer uma introdução mais ajustada, está direto no ponto e sem uma conexão</w:t>
      </w:r>
    </w:p>
  </w:comment>
  <w:comment xmlns:w="http://schemas.openxmlformats.org/wordprocessingml/2006/main" w:initials="JS" w:author="Jonathan Henrique Souza" w:date="2025-07-15T17:49:46" w:id="1362849396">
    <w:p xmlns:w14="http://schemas.microsoft.com/office/word/2010/wordml" xmlns:w="http://schemas.openxmlformats.org/wordprocessingml/2006/main" w:rsidR="4C7B44B9" w:rsidRDefault="752433E3" w14:paraId="17695319" w14:textId="21629E31">
      <w:pPr>
        <w:pStyle w:val="CommentText"/>
      </w:pPr>
      <w:r>
        <w:rPr>
          <w:rStyle w:val="CommentReference"/>
        </w:rPr>
        <w:annotationRef/>
      </w:r>
      <w:r w:rsidRPr="61F9CA79" w:rsidR="65119027">
        <w:t>usar um design melhor para essa parte para não ficar esse bullets assim, fica até melhor para ler</w:t>
      </w:r>
    </w:p>
  </w:comment>
  <w:comment xmlns:w="http://schemas.openxmlformats.org/wordprocessingml/2006/main" w:initials="JS" w:author="Jonathan Henrique Souza" w:date="2025-07-15T18:07:30" w:id="1201564008">
    <w:p xmlns:w14="http://schemas.microsoft.com/office/word/2010/wordml" xmlns:w="http://schemas.openxmlformats.org/wordprocessingml/2006/main" w:rsidR="5E08CFE9" w:rsidRDefault="432BAAA1" w14:paraId="69A404EE" w14:textId="0E46FD27">
      <w:pPr>
        <w:pStyle w:val="CommentText"/>
      </w:pPr>
      <w:r>
        <w:rPr>
          <w:rStyle w:val="CommentReference"/>
        </w:rPr>
        <w:annotationRef/>
      </w:r>
      <w:r w:rsidRPr="64686B82" w:rsidR="7AC0AFEB">
        <w:t xml:space="preserve">seria legal a gente usar umas figuras para registrar isso e ficar mais didático </w:t>
      </w:r>
    </w:p>
    <w:p xmlns:w14="http://schemas.microsoft.com/office/word/2010/wordml" xmlns:w="http://schemas.openxmlformats.org/wordprocessingml/2006/main" w:rsidR="51501723" w:rsidRDefault="4F8DD7A1" w14:paraId="6B7B6FC5" w14:textId="2816F66E">
      <w:pPr>
        <w:pStyle w:val="CommentText"/>
      </w:pPr>
    </w:p>
  </w:comment>
  <w:comment xmlns:w="http://schemas.openxmlformats.org/wordprocessingml/2006/main" w:initials="JS" w:author="Jonathan Henrique Souza" w:date="2025-07-15T18:09:15" w:id="1658852979">
    <w:p xmlns:w14="http://schemas.microsoft.com/office/word/2010/wordml" xmlns:w="http://schemas.openxmlformats.org/wordprocessingml/2006/main" w:rsidR="497A81B0" w:rsidRDefault="3D7CD196" w14:paraId="4A3C261A" w14:textId="3812DA98">
      <w:pPr>
        <w:pStyle w:val="CommentText"/>
      </w:pPr>
      <w:r>
        <w:rPr>
          <w:rStyle w:val="CommentReference"/>
        </w:rPr>
        <w:annotationRef/>
      </w:r>
      <w:r w:rsidRPr="55B97F75" w:rsidR="23DD0A79">
        <w:t xml:space="preserve">usar uns parágrafos mais completos e com introdução. </w:t>
      </w:r>
    </w:p>
  </w:comment>
  <w:comment xmlns:w="http://schemas.openxmlformats.org/wordprocessingml/2006/main" w:initials="JS" w:author="Jonathan Henrique Souza" w:date="07/15/2025 18:09:29" w:id="729330483">
    <w:p xmlns:w14="http://schemas.microsoft.com/office/word/2010/wordml" w:rsidR="3E681DF5" w:rsidRDefault="3F5AD9DA" w14:paraId="17FA4978" w14:textId="6FCAC8DE">
      <w:pPr>
        <w:pStyle w:val="CommentText"/>
      </w:pPr>
      <w:r>
        <w:rPr>
          <w:rStyle w:val="CommentReference"/>
        </w:rPr>
        <w:annotationRef/>
      </w:r>
      <w:r>
        <w:fldChar w:fldCharType="begin"/>
      </w:r>
      <w:r>
        <w:instrText xml:space="preserve"> HYPERLINK "mailto:nilcilene.oliveira@saude.mg.gov.br"</w:instrText>
      </w:r>
      <w:bookmarkStart w:name="_@_FA32CA7932084991B934936DEFDAC176Z" w:id="1570576993"/>
      <w:r>
        <w:fldChar w:fldCharType="separate"/>
      </w:r>
      <w:bookmarkEnd w:id="1570576993"/>
      <w:r w:rsidRPr="7002597F" w:rsidR="553FC0F1">
        <w:rPr>
          <w:rStyle w:val="Mention"/>
          <w:noProof/>
        </w:rPr>
        <w:t>@Nilcilene de Oliveira</w:t>
      </w:r>
      <w:r>
        <w:fldChar w:fldCharType="end"/>
      </w:r>
      <w:r w:rsidRPr="2808171B" w:rsidR="7B941C0D">
        <w:t xml:space="preserve">  validar com a Amanda. Aliás, chamar ela para contribuir</w:t>
      </w:r>
    </w:p>
  </w:comment>
  <w:comment xmlns:w="http://schemas.openxmlformats.org/wordprocessingml/2006/main" w:initials="JS" w:author="Jonathan Henrique Souza" w:date="2025-07-15T18:10:32" w:id="852524548">
    <w:p xmlns:w14="http://schemas.microsoft.com/office/word/2010/wordml" xmlns:w="http://schemas.openxmlformats.org/wordprocessingml/2006/main" w:rsidR="3112D285" w:rsidRDefault="092EA2B8" w14:paraId="21D17B73" w14:textId="2EB72C2D">
      <w:pPr>
        <w:pStyle w:val="CommentText"/>
      </w:pPr>
      <w:r>
        <w:rPr>
          <w:rStyle w:val="CommentReference"/>
        </w:rPr>
        <w:annotationRef/>
      </w:r>
      <w:r w:rsidRPr="2871F047" w:rsidR="7AA88DE6">
        <w:t xml:space="preserve">Fazer um design melhor para falar das Leis </w:t>
      </w:r>
    </w:p>
  </w:comment>
  <w:comment xmlns:w="http://schemas.openxmlformats.org/wordprocessingml/2006/main" w:initials="JS" w:author="Jonathan Henrique Souza" w:date="2025-07-16T11:21:21" w:id="1266617530">
    <w:p xmlns:w14="http://schemas.microsoft.com/office/word/2010/wordml" xmlns:w="http://schemas.openxmlformats.org/wordprocessingml/2006/main" w:rsidR="6FB921D7" w:rsidRDefault="6F7E7942" w14:paraId="456EB743" w14:textId="76B4DEEC">
      <w:pPr>
        <w:pStyle w:val="CommentText"/>
      </w:pPr>
      <w:r>
        <w:rPr>
          <w:rStyle w:val="CommentReference"/>
        </w:rPr>
        <w:annotationRef/>
      </w:r>
      <w:r w:rsidRPr="251E7D9E" w:rsidR="6B44D816">
        <w:t>Vamos dar uma desenvolvida nessa introdução</w:t>
      </w:r>
    </w:p>
  </w:comment>
  <w:comment xmlns:w="http://schemas.openxmlformats.org/wordprocessingml/2006/main" w:initials="JS" w:author="Jonathan Henrique Souza" w:date="2025-07-16T11:22:27" w:id="1579254469">
    <w:p xmlns:w14="http://schemas.microsoft.com/office/word/2010/wordml" xmlns:w="http://schemas.openxmlformats.org/wordprocessingml/2006/main" w:rsidR="2D1A49B6" w:rsidRDefault="50FF0A27" w14:paraId="583A70CF" w14:textId="1D7872C1">
      <w:pPr>
        <w:pStyle w:val="CommentText"/>
      </w:pPr>
      <w:r>
        <w:rPr>
          <w:rStyle w:val="CommentReference"/>
        </w:rPr>
        <w:annotationRef/>
      </w:r>
      <w:r w:rsidRPr="655E2FB9" w:rsidR="26FF3D37">
        <w:t>rever a frase, ficou confusa</w:t>
      </w:r>
    </w:p>
  </w:comment>
  <w:comment xmlns:w="http://schemas.openxmlformats.org/wordprocessingml/2006/main" w:initials="JS" w:author="Jonathan Henrique Souza" w:date="2025-07-16T11:31:24" w:id="2066573055">
    <w:p xmlns:w14="http://schemas.microsoft.com/office/word/2010/wordml" xmlns:w="http://schemas.openxmlformats.org/wordprocessingml/2006/main" w:rsidR="33DFD432" w:rsidRDefault="3F3ABDE5" w14:paraId="45F8FAA2" w14:textId="047FC312">
      <w:pPr>
        <w:pStyle w:val="CommentText"/>
      </w:pPr>
      <w:r>
        <w:rPr>
          <w:rStyle w:val="CommentReference"/>
        </w:rPr>
        <w:annotationRef/>
      </w:r>
      <w:r w:rsidRPr="59FD7BE4" w:rsidR="145C3611">
        <w:t xml:space="preserve">Galera, tá ficando com muito marcador. Revisem os textos para vícios de linguagem. Na maioria das vezes exemplos estão sendo colocados entre parenteses e usando muito hífen, isso é vício de AI. </w:t>
      </w:r>
    </w:p>
  </w:comment>
  <w:comment xmlns:w="http://schemas.openxmlformats.org/wordprocessingml/2006/main" w:initials="JS" w:author="Jonathan Henrique Souza" w:date="2025-07-16T11:40:27" w:id="1131695068">
    <w:p xmlns:w14="http://schemas.microsoft.com/office/word/2010/wordml" xmlns:w="http://schemas.openxmlformats.org/wordprocessingml/2006/main" w:rsidR="6662CE54" w:rsidRDefault="475E18A5" w14:paraId="531E67F4" w14:textId="48D3D1D4">
      <w:pPr>
        <w:pStyle w:val="CommentText"/>
      </w:pPr>
      <w:r>
        <w:rPr>
          <w:rStyle w:val="CommentReference"/>
        </w:rPr>
        <w:annotationRef/>
      </w:r>
      <w:r w:rsidRPr="1E65514A" w:rsidR="0B6CC88D">
        <w:t>buscar usar o conceito da RMDS</w:t>
      </w:r>
    </w:p>
  </w:comment>
  <w:comment xmlns:w="http://schemas.openxmlformats.org/wordprocessingml/2006/main" w:initials="JS" w:author="Jonathan Henrique Souza" w:date="2025-07-16T13:46:14" w:id="1075377893">
    <w:p xmlns:w14="http://schemas.microsoft.com/office/word/2010/wordml" xmlns:w="http://schemas.openxmlformats.org/wordprocessingml/2006/main" w:rsidR="77604413" w:rsidRDefault="7FE19445" w14:paraId="354DB01F" w14:textId="5F8BE4AE">
      <w:pPr>
        <w:pStyle w:val="CommentText"/>
      </w:pPr>
      <w:r>
        <w:rPr>
          <w:rStyle w:val="CommentReference"/>
        </w:rPr>
        <w:annotationRef/>
      </w:r>
      <w:r w:rsidRPr="5C75EF28" w:rsidR="0124B9D1">
        <w:t>um exemplo da minha sugestão de texto.</w:t>
      </w:r>
    </w:p>
  </w:comment>
  <w:comment xmlns:w="http://schemas.openxmlformats.org/wordprocessingml/2006/main" w:initials="NO" w:author="Nilcilene de Oliveira" w:date="2025-07-16T14:11:21" w:id="617346566">
    <w:p xmlns:w14="http://schemas.microsoft.com/office/word/2010/wordml" xmlns:w="http://schemas.openxmlformats.org/wordprocessingml/2006/main" w:rsidR="0C182334" w:rsidRDefault="0DB8FFE5" w14:paraId="4DF263FB" w14:textId="46FCAD8F">
      <w:pPr>
        <w:pStyle w:val="CommentText"/>
      </w:pPr>
      <w:r>
        <w:rPr>
          <w:rStyle w:val="CommentReference"/>
        </w:rPr>
        <w:annotationRef/>
      </w:r>
      <w:r>
        <w:fldChar w:fldCharType="begin"/>
      </w:r>
      <w:r>
        <w:instrText xml:space="preserve"> HYPERLINK "mailto:jonathan.souza@saude.mg.gov.br"</w:instrText>
      </w:r>
      <w:bookmarkStart w:name="_@_0664E5D6E2EC4B769031BCADDE588836Z" w:id="609784314"/>
      <w:r>
        <w:fldChar w:fldCharType="separate"/>
      </w:r>
      <w:bookmarkEnd w:id="609784314"/>
      <w:r w:rsidRPr="098970C1" w:rsidR="06313458">
        <w:rPr>
          <w:rStyle w:val="Mention"/>
          <w:noProof/>
        </w:rPr>
        <w:t>@Jonathan Henrique Souza</w:t>
      </w:r>
      <w:r>
        <w:fldChar w:fldCharType="end"/>
      </w:r>
      <w:r w:rsidRPr="67AA22D0" w:rsidR="185D94F4">
        <w:t xml:space="preserve"> assim que o documento estiver mais estruturado, compartilho com ela</w:t>
      </w:r>
    </w:p>
  </w:comment>
  <w:comment xmlns:w="http://schemas.openxmlformats.org/wordprocessingml/2006/main" w:initials="NO" w:author="Nilcilene de Oliveira" w:date="2025-07-16T14:40:53" w:id="1895826545">
    <w:p xmlns:w14="http://schemas.microsoft.com/office/word/2010/wordml" xmlns:w="http://schemas.openxmlformats.org/wordprocessingml/2006/main" w:rsidR="59BA56DA" w:rsidRDefault="0648DFB3" w14:paraId="32A486D5" w14:textId="3BAF2DC9">
      <w:pPr>
        <w:pStyle w:val="CommentText"/>
      </w:pPr>
      <w:r>
        <w:rPr>
          <w:rStyle w:val="CommentReference"/>
        </w:rPr>
        <w:annotationRef/>
      </w:r>
      <w:r w:rsidRPr="3597D603" w:rsidR="6DBA6375">
        <w:t>melhor deixar somente "entendendo a saúde digital?"</w:t>
      </w:r>
    </w:p>
    <w:p xmlns:w14="http://schemas.microsoft.com/office/word/2010/wordml" xmlns:w="http://schemas.openxmlformats.org/wordprocessingml/2006/main" w:rsidR="0DAC49E3" w:rsidRDefault="7516C581" w14:paraId="0676BCDA" w14:textId="30376F91">
      <w:pPr>
        <w:pStyle w:val="CommentText"/>
      </w:pPr>
      <w:r w:rsidRPr="3C1E14BC" w:rsidR="09E0C51D">
        <w:t>mas colocar gerúndio tbm não é legal</w:t>
      </w:r>
    </w:p>
  </w:comment>
  <w:comment xmlns:w="http://schemas.openxmlformats.org/wordprocessingml/2006/main" w:initials="NO" w:author="Nilcilene de Oliveira" w:date="2025-07-16T16:02:58" w:id="1446153350">
    <w:p xmlns:w14="http://schemas.microsoft.com/office/word/2010/wordml" xmlns:w="http://schemas.openxmlformats.org/wordprocessingml/2006/main" w:rsidR="66323EE4" w:rsidRDefault="5423BE87" w14:paraId="30E6E5D6" w14:textId="4432A7EC">
      <w:pPr>
        <w:pStyle w:val="CommentText"/>
      </w:pPr>
      <w:r>
        <w:rPr>
          <w:rStyle w:val="CommentReference"/>
        </w:rPr>
        <w:annotationRef/>
      </w:r>
      <w:r w:rsidRPr="57E3DAFB" w:rsidR="40559E56">
        <w:t>aqui precisa escrever algo que o governo disponibilize acesso à internet nas áreas remotas para que a população tenha acesso aos serviços digitais</w:t>
      </w:r>
    </w:p>
  </w:comment>
  <w:comment xmlns:w="http://schemas.openxmlformats.org/wordprocessingml/2006/main" w:initials="NO" w:author="Nilcilene de Oliveira" w:date="2025-07-16T16:25:00" w:id="770217975">
    <w:p xmlns:w14="http://schemas.microsoft.com/office/word/2010/wordml" xmlns:w="http://schemas.openxmlformats.org/wordprocessingml/2006/main" w:rsidR="3FEE46BD" w:rsidRDefault="49940339" w14:paraId="28FB4D78" w14:textId="5A094359">
      <w:pPr>
        <w:pStyle w:val="CommentText"/>
      </w:pPr>
      <w:r>
        <w:rPr>
          <w:rStyle w:val="CommentReference"/>
        </w:rPr>
        <w:annotationRef/>
      </w:r>
      <w:r w:rsidRPr="6E1722DC" w:rsidR="7D0D4411">
        <w:t xml:space="preserve">aqui gerar a imagem com as normativas e ementas. </w:t>
      </w:r>
    </w:p>
    <w:p xmlns:w14="http://schemas.microsoft.com/office/word/2010/wordml" xmlns:w="http://schemas.openxmlformats.org/wordprocessingml/2006/main" w:rsidR="10899726" w:rsidRDefault="487C2920" w14:paraId="5377DE8E" w14:textId="13F45E96">
      <w:pPr>
        <w:pStyle w:val="CommentText"/>
      </w:pPr>
      <w:r w:rsidRPr="13B19AED" w:rsidR="4BFAC504">
        <w:t xml:space="preserve">colocar um ícone, que ao clicar direciona a pessoa para a página da normativa </w:t>
      </w:r>
    </w:p>
  </w:comment>
  <w:comment xmlns:w="http://schemas.openxmlformats.org/wordprocessingml/2006/main" w:initials="JS" w:author="Jonathan Henrique Souza" w:date="2025-07-14T18:13:08" w:id="188476652">
    <w:p xmlns:w14="http://schemas.microsoft.com/office/word/2010/wordml" xmlns:w="http://schemas.openxmlformats.org/wordprocessingml/2006/main" w:rsidR="1B8C7562" w:rsidRDefault="141CAD7F" w14:paraId="4132F186" w14:textId="6CF8FEC6">
      <w:pPr>
        <w:pStyle w:val="CommentText"/>
      </w:pPr>
      <w:r>
        <w:rPr>
          <w:rStyle w:val="CommentReference"/>
        </w:rPr>
        <w:annotationRef/>
      </w:r>
      <w:r w:rsidRPr="14432EBB" w:rsidR="3F2237D5">
        <w:t>não precisa ter uma subtítulo se tem 1 parágrafo antes</w:t>
      </w:r>
    </w:p>
  </w:comment>
  <w:comment xmlns:w="http://schemas.openxmlformats.org/wordprocessingml/2006/main" w:initials="NO" w:author="Nilcilene de Oliveira" w:date="2025-07-16T17:11:30" w:id="1039125185">
    <w:p xmlns:w14="http://schemas.microsoft.com/office/word/2010/wordml" xmlns:w="http://schemas.openxmlformats.org/wordprocessingml/2006/main" w:rsidR="6D73F21D" w:rsidRDefault="015A3603" w14:paraId="42B97438" w14:textId="35C1CEB4">
      <w:pPr>
        <w:pStyle w:val="CommentText"/>
      </w:pPr>
      <w:r>
        <w:rPr>
          <w:rStyle w:val="CommentReference"/>
        </w:rPr>
        <w:annotationRef/>
      </w:r>
      <w:r w:rsidRPr="62B5C518" w:rsidR="62F410D0">
        <w:t>tem um tópico específico falando do e-SUS - PEC, por isso acho melhor retirar</w:t>
      </w:r>
    </w:p>
  </w:comment>
  <w:comment xmlns:w="http://schemas.openxmlformats.org/wordprocessingml/2006/main" w:initials="NO" w:author="Nilcilene de Oliveira" w:date="2025-07-07T15:02:04" w:id="1681181296">
    <w:p xmlns:w14="http://schemas.microsoft.com/office/word/2010/wordml" xmlns:w="http://schemas.openxmlformats.org/wordprocessingml/2006/main" w:rsidR="106D8EFE" w:rsidRDefault="06DC4F9E" w14:paraId="2AE1BBF7" w14:textId="1980491F">
      <w:pPr>
        <w:pStyle w:val="CommentText"/>
      </w:pPr>
      <w:r>
        <w:rPr>
          <w:rStyle w:val="CommentReference"/>
        </w:rPr>
        <w:annotationRef/>
      </w:r>
      <w:r w:rsidRPr="219B607C" w:rsidR="69BE70C5">
        <w:t>ver se só disponível na RDNS atende, se tem que colocar compartilhar, se não fica redundante</w:t>
      </w:r>
    </w:p>
  </w:comment>
  <w:comment xmlns:w="http://schemas.openxmlformats.org/wordprocessingml/2006/main" w:initials="NO" w:author="Nilcilene de Oliveira" w:date="2025-07-17T10:50:27" w:id="336890684">
    <w:p xmlns:w14="http://schemas.microsoft.com/office/word/2010/wordml" xmlns:w="http://schemas.openxmlformats.org/wordprocessingml/2006/main" w:rsidR="02F2C7CA" w:rsidRDefault="6563E138" w14:paraId="1D3BDC33" w14:textId="7A8E4D3A">
      <w:pPr>
        <w:pStyle w:val="CommentText"/>
      </w:pPr>
      <w:r>
        <w:rPr>
          <w:rStyle w:val="CommentReference"/>
        </w:rPr>
        <w:annotationRef/>
      </w:r>
      <w:r w:rsidRPr="7DAD46E0" w:rsidR="03398AC8">
        <w:t>aqui não explicamos o que é RNDS ainda, então, achei melhor não falar em RNDS, só no compartilhamento dos dados</w:t>
      </w:r>
    </w:p>
  </w:comment>
  <w:comment xmlns:w="http://schemas.openxmlformats.org/wordprocessingml/2006/main" w:initials="NO" w:author="Nilcilene de Oliveira" w:date="2025-07-07T14:55:22" w:id="1087265390">
    <w:p xmlns:w14="http://schemas.microsoft.com/office/word/2010/wordml" xmlns:w="http://schemas.openxmlformats.org/wordprocessingml/2006/main" w:rsidR="37F34745" w:rsidRDefault="53510CC8" w14:paraId="0E3EE626" w14:textId="4B250A5F">
      <w:pPr>
        <w:pStyle w:val="CommentText"/>
      </w:pPr>
      <w:r>
        <w:rPr>
          <w:rStyle w:val="CommentReference"/>
        </w:rPr>
        <w:annotationRef/>
      </w:r>
      <w:r w:rsidRPr="71AED947" w:rsidR="46EC3273">
        <w:t>colocar o exemplo do telediagnóstico, já que a primeira consulta médica tem que ser presencial</w:t>
      </w:r>
    </w:p>
  </w:comment>
  <w:comment xmlns:w="http://schemas.openxmlformats.org/wordprocessingml/2006/main" w:initials="NO" w:author="Nilcilene de Oliveira" w:date="2025-07-17T12:19:03" w:id="726445773">
    <w:p xmlns:w14="http://schemas.microsoft.com/office/word/2010/wordml" xmlns:w="http://schemas.openxmlformats.org/wordprocessingml/2006/main" w:rsidR="4CD9B053" w:rsidRDefault="47320B57" w14:paraId="4391D0A0" w14:textId="2A3A9244">
      <w:pPr>
        <w:pStyle w:val="CommentText"/>
      </w:pPr>
      <w:r>
        <w:rPr>
          <w:rStyle w:val="CommentReference"/>
        </w:rPr>
        <w:annotationRef/>
      </w:r>
      <w:r w:rsidRPr="4E2E56AF" w:rsidR="22BD6BFA">
        <w:t>mudar isso para ilustrações depois que todos os conceitos estiverem sido abordados</w:t>
      </w:r>
    </w:p>
  </w:comment>
  <w:comment xmlns:w="http://schemas.openxmlformats.org/wordprocessingml/2006/main" w:initials="JC" w:author="Joao Paulo Gomes Carvalho" w:date="2025-07-17T13:15:44" w:id="781036982">
    <w:p xmlns:w14="http://schemas.microsoft.com/office/word/2010/wordml" xmlns:w="http://schemas.openxmlformats.org/wordprocessingml/2006/main" w:rsidR="54FD79B9" w:rsidRDefault="6FE6030C" w14:paraId="67B449E2" w14:textId="508B6ED7">
      <w:pPr>
        <w:pStyle w:val="CommentText"/>
      </w:pPr>
      <w:r>
        <w:rPr>
          <w:rStyle w:val="CommentReference"/>
        </w:rPr>
        <w:annotationRef/>
      </w:r>
      <w:r w:rsidRPr="18EE9C8D" w:rsidR="0E7704D9">
        <w:t>O governo brasileiro tem avançado significativamente com a criação de leis e regulamentações que buscam promover o uso de tecnologias da informação e comunicação no setor saúde, ao mesmo tempo em que garantem a proteção de dados pessoais e a segurança jurídica. Normativas como a Lei Geral de Proteção de Dados (LGPD), a regulamentação de assinaturas eletrônicas, a legislação sobre telessaúde e a digitalização de prontuários médicos estabelecem um arcabouço legal que equilibra inovação tecnológica, eficiência nos serviços de saúde e a salvaguarda de direitos fundamentais, como privacidade, liberdade e confidencialidade. Essas leis, alinhadas a normativas dos conselhos de classe e outras legislações, como o Marco Civil da Internet e o Código de Defesa do Consumidor, refletem o compromisso do governo brasileiro em fomentar a transformação digital na saúde, assegurando práticas seguras, éticas em todo o território nacional.</w:t>
      </w:r>
    </w:p>
    <w:p xmlns:w14="http://schemas.microsoft.com/office/word/2010/wordml" xmlns:w="http://schemas.openxmlformats.org/wordprocessingml/2006/main" w:rsidR="518C581C" w:rsidRDefault="4DC136E6" w14:paraId="7AB2B0E0" w14:textId="1DEEC704">
      <w:pPr>
        <w:pStyle w:val="CommentText"/>
      </w:pPr>
    </w:p>
  </w:comment>
  <w:comment xmlns:w="http://schemas.openxmlformats.org/wordprocessingml/2006/main" w:initials="NO" w:author="Nilcilene de Oliveira" w:date="2025-07-18T11:01:09" w:id="523222369">
    <w:p xmlns:w14="http://schemas.microsoft.com/office/word/2010/wordml" xmlns:w="http://schemas.openxmlformats.org/wordprocessingml/2006/main" w:rsidR="39CE45D2" w:rsidRDefault="5CED159F" w14:paraId="4630445F" w14:textId="2DC21292">
      <w:pPr>
        <w:pStyle w:val="CommentText"/>
      </w:pPr>
      <w:r>
        <w:rPr>
          <w:rStyle w:val="CommentReference"/>
        </w:rPr>
        <w:annotationRef/>
      </w:r>
      <w:r w:rsidRPr="1F53685E" w:rsidR="0C1779AB">
        <w:t>colocar o link</w:t>
      </w:r>
    </w:p>
  </w:comment>
  <w:comment xmlns:w="http://schemas.openxmlformats.org/wordprocessingml/2006/main" w:initials="NO" w:author="Nilcilene de Oliveira" w:date="2025-07-18T11:07:56" w:id="261930429">
    <w:p xmlns:w14="http://schemas.microsoft.com/office/word/2010/wordml" xmlns:w="http://schemas.openxmlformats.org/wordprocessingml/2006/main" w:rsidR="0F0B431A" w:rsidRDefault="68321B08" w14:paraId="27481643" w14:textId="14E7DFE8">
      <w:pPr>
        <w:pStyle w:val="CommentText"/>
      </w:pPr>
      <w:r>
        <w:rPr>
          <w:rStyle w:val="CommentReference"/>
        </w:rPr>
        <w:annotationRef/>
      </w:r>
      <w:r w:rsidRPr="07D3AB53" w:rsidR="6BDB6D96">
        <w:t>colocar o link</w:t>
      </w:r>
    </w:p>
  </w:comment>
  <w:comment xmlns:w="http://schemas.openxmlformats.org/wordprocessingml/2006/main" w:initials="NO" w:author="Nilcilene de Oliveira" w:date="2025-07-18T11:50:28" w:id="667246333">
    <w:p xmlns:w14="http://schemas.microsoft.com/office/word/2010/wordml" xmlns:w="http://schemas.openxmlformats.org/wordprocessingml/2006/main" w:rsidR="675A8938" w:rsidRDefault="2B957DE0" w14:paraId="50C06DBF" w14:textId="75913472">
      <w:pPr>
        <w:pStyle w:val="CommentText"/>
      </w:pPr>
      <w:r>
        <w:rPr>
          <w:rStyle w:val="CommentReference"/>
        </w:rPr>
        <w:annotationRef/>
      </w:r>
      <w:r w:rsidRPr="1BF1A33C" w:rsidR="14820703">
        <w:t>ou o contrário?</w:t>
      </w:r>
    </w:p>
    <w:p xmlns:w14="http://schemas.microsoft.com/office/word/2010/wordml" xmlns:w="http://schemas.openxmlformats.org/wordprocessingml/2006/main" w:rsidR="6FAAEB67" w:rsidRDefault="6D6699B5" w14:paraId="528A3B12" w14:textId="46412789">
      <w:pPr>
        <w:pStyle w:val="CommentText"/>
      </w:pPr>
      <w:r w:rsidRPr="06BF1C29" w:rsidR="314D8F85">
        <w:t>Para esse item dos registros, pedir ajuda à DPP</w:t>
      </w:r>
    </w:p>
  </w:comment>
  <w:comment xmlns:w="http://schemas.openxmlformats.org/wordprocessingml/2006/main" w:initials="NO" w:author="Nilcilene de Oliveira" w:date="2025-07-21T10:24:59" w:id="1936776361">
    <w:p xmlns:w14="http://schemas.microsoft.com/office/word/2010/wordml" xmlns:w="http://schemas.openxmlformats.org/wordprocessingml/2006/main" w:rsidR="38E4D428" w:rsidRDefault="4E6E7783" w14:paraId="1213E8DA" w14:textId="35516588">
      <w:pPr>
        <w:pStyle w:val="CommentText"/>
      </w:pPr>
      <w:r>
        <w:rPr>
          <w:rStyle w:val="CommentReference"/>
        </w:rPr>
        <w:annotationRef/>
      </w:r>
      <w:r w:rsidRPr="2B8EB768" w:rsidR="79EE9380">
        <w:t>conferir se isso está certo</w:t>
      </w:r>
    </w:p>
  </w:comment>
  <w:comment xmlns:w="http://schemas.openxmlformats.org/wordprocessingml/2006/main" w:initials="NO" w:author="Nilcilene de Oliveira" w:date="2025-07-21T10:25:18" w:id="1481854291">
    <w:p xmlns:w14="http://schemas.microsoft.com/office/word/2010/wordml" xmlns:w="http://schemas.openxmlformats.org/wordprocessingml/2006/main" w:rsidR="7A8D3A91" w:rsidRDefault="269D5BEB" w14:paraId="14CCBD01" w14:textId="45D63D34">
      <w:pPr>
        <w:pStyle w:val="CommentText"/>
      </w:pPr>
      <w:r>
        <w:rPr>
          <w:rStyle w:val="CommentReference"/>
        </w:rPr>
        <w:annotationRef/>
      </w:r>
      <w:r w:rsidRPr="53CB84A7" w:rsidR="4760E439">
        <w:t>não encontrei, peguei do ENAP</w:t>
      </w:r>
    </w:p>
    <w:p xmlns:w14="http://schemas.microsoft.com/office/word/2010/wordml" xmlns:w="http://schemas.openxmlformats.org/wordprocessingml/2006/main" w:rsidR="132FD208" w:rsidRDefault="29123651" w14:paraId="08C89CB1" w14:textId="73148592">
      <w:pPr>
        <w:pStyle w:val="CommentText"/>
      </w:pPr>
    </w:p>
  </w:comment>
  <w:comment xmlns:w="http://schemas.openxmlformats.org/wordprocessingml/2006/main" w:initials="NO" w:author="Nilcilene de Oliveira" w:date="2025-07-21T10:25:38" w:id="1714575452">
    <w:p xmlns:w14="http://schemas.microsoft.com/office/word/2010/wordml" xmlns:w="http://schemas.openxmlformats.org/wordprocessingml/2006/main" w:rsidR="5FE55259" w:rsidRDefault="19139FA1" w14:paraId="5F5BD0EF" w14:textId="15EB0EA7">
      <w:pPr>
        <w:pStyle w:val="CommentText"/>
      </w:pPr>
      <w:r>
        <w:rPr>
          <w:rStyle w:val="CommentReference"/>
        </w:rPr>
        <w:annotationRef/>
      </w:r>
      <w:r w:rsidRPr="2366A066" w:rsidR="6A5CF92C">
        <w:t>https://repositorio.enap.gov.br/bitstream/1/2399/1/M%C3%B3dulo_1_EPING.pdf</w:t>
      </w:r>
    </w:p>
  </w:comment>
  <w:comment xmlns:w="http://schemas.openxmlformats.org/wordprocessingml/2006/main" w:initials="NO" w:author="Nilcilene de Oliveira" w:date="2025-07-22T09:52:26" w:id="2117972176">
    <w:p xmlns:w14="http://schemas.microsoft.com/office/word/2010/wordml" xmlns:w="http://schemas.openxmlformats.org/wordprocessingml/2006/main" w:rsidR="30D09651" w:rsidRDefault="2ACE124F" w14:paraId="4431CB29" w14:textId="662865F8">
      <w:pPr>
        <w:pStyle w:val="CommentText"/>
      </w:pPr>
      <w:r>
        <w:rPr>
          <w:rStyle w:val="CommentReference"/>
        </w:rPr>
        <w:annotationRef/>
      </w:r>
      <w:r w:rsidRPr="3FC845AB" w:rsidR="325E2F93">
        <w:t>microcurso, curso, cartilha?</w:t>
      </w:r>
    </w:p>
  </w:comment>
  <w:comment xmlns:w="http://schemas.openxmlformats.org/wordprocessingml/2006/main" w:initials="JS" w:author="Jonathan Henrique Souza" w:date="2025-07-14T18:13:39" w:id="124125156">
    <w:p xmlns:w14="http://schemas.microsoft.com/office/word/2010/wordml" xmlns:w="http://schemas.openxmlformats.org/wordprocessingml/2006/main" w:rsidR="6170E0AB" w:rsidRDefault="1212DBDA" w14:paraId="1B97D482" w14:textId="70D1C407">
      <w:pPr>
        <w:pStyle w:val="CommentText"/>
      </w:pPr>
      <w:r>
        <w:rPr>
          <w:rStyle w:val="CommentReference"/>
        </w:rPr>
        <w:annotationRef/>
      </w:r>
      <w:r w:rsidRPr="585B0989" w:rsidR="26F7D2CB">
        <w:t>Explique TIC em um parágrafo anterior</w:t>
      </w:r>
    </w:p>
  </w:comment>
  <w:comment xmlns:w="http://schemas.openxmlformats.org/wordprocessingml/2006/main" w:initials="NO" w:author="Nilcilene de Oliveira" w:date="2025-07-22T11:48:13" w:id="1625485664">
    <w:p xmlns:w14="http://schemas.microsoft.com/office/word/2010/wordml" xmlns:w="http://schemas.openxmlformats.org/wordprocessingml/2006/main" w:rsidR="4371E8B2" w:rsidRDefault="5E7B8D36" w14:paraId="6BA11A6D" w14:textId="6DA91AE1">
      <w:pPr>
        <w:pStyle w:val="CommentText"/>
      </w:pPr>
      <w:r>
        <w:rPr>
          <w:rStyle w:val="CommentReference"/>
        </w:rPr>
        <w:annotationRef/>
      </w:r>
      <w:r w:rsidRPr="0084EFAE" w:rsidR="45DDB25E">
        <w:t>colocar somente as em vigor ou colocar tbm aquelas do programa telessaude brasil redes?</w:t>
      </w:r>
    </w:p>
  </w:comment>
  <w:comment xmlns:w="http://schemas.openxmlformats.org/wordprocessingml/2006/main" w:initials="NO" w:author="Nilcilene de Oliveira" w:date="2025-07-22T12:10:16" w:id="216081385">
    <w:p xmlns:w14="http://schemas.microsoft.com/office/word/2010/wordml" xmlns:w="http://schemas.openxmlformats.org/wordprocessingml/2006/main" w:rsidR="26B3E79F" w:rsidRDefault="3DCA896C" w14:paraId="46D90A1B" w14:textId="61C5CFF5">
      <w:pPr>
        <w:pStyle w:val="CommentText"/>
      </w:pPr>
      <w:r>
        <w:rPr>
          <w:rStyle w:val="CommentReference"/>
        </w:rPr>
        <w:annotationRef/>
      </w:r>
      <w:r w:rsidRPr="5C25373A" w:rsidR="540096A6">
        <w:t>ja colocar aqui isso, ou ir direto ao exemplo prático? ou citar que são softwares de prontuários diferentes, ja que no item abaixo vai falar de interoperabilidade</w:t>
      </w:r>
    </w:p>
  </w:comment>
  <w:comment xmlns:w="http://schemas.openxmlformats.org/wordprocessingml/2006/main" w:initials="NO" w:author="Nilcilene de Oliveira" w:date="2025-07-22T15:06:05" w:id="2104825333">
    <w:p xmlns:w14="http://schemas.microsoft.com/office/word/2010/wordml" xmlns:w="http://schemas.openxmlformats.org/wordprocessingml/2006/main" w:rsidR="4B5EB17B" w:rsidRDefault="40461D7C" w14:paraId="52831132" w14:textId="59EF2CA6">
      <w:pPr>
        <w:pStyle w:val="CommentText"/>
      </w:pPr>
      <w:r>
        <w:rPr>
          <w:rStyle w:val="CommentReference"/>
        </w:rPr>
        <w:annotationRef/>
      </w:r>
      <w:r w:rsidRPr="4B2A405F" w:rsidR="3693BD5F">
        <w:t>O texto abaixo não responde a pergunta desse título. o texto que tinha anteriormente estava repetitivo com o restante</w:t>
      </w:r>
    </w:p>
  </w:comment>
  <w:comment xmlns:w="http://schemas.openxmlformats.org/wordprocessingml/2006/main" w:initials="NO" w:author="Nilcilene de Oliveira" w:date="2025-07-22T15:30:58" w:id="1387803008">
    <w:p xmlns:w14="http://schemas.microsoft.com/office/word/2010/wordml" xmlns:w="http://schemas.openxmlformats.org/wordprocessingml/2006/main" w:rsidR="5793599F" w:rsidRDefault="4B721D15" w14:paraId="761F01A6" w14:textId="3D0C2E44">
      <w:pPr>
        <w:pStyle w:val="CommentText"/>
      </w:pPr>
      <w:r>
        <w:rPr>
          <w:rStyle w:val="CommentReference"/>
        </w:rPr>
        <w:annotationRef/>
      </w:r>
      <w:r w:rsidRPr="128AC127" w:rsidR="53501B6F">
        <w:t>não consegui pensar em uma melhor redação para esse exemplo</w:t>
      </w:r>
    </w:p>
  </w:comment>
  <w:comment xmlns:w="http://schemas.openxmlformats.org/wordprocessingml/2006/main" w:initials="NO" w:author="Nilcilene de Oliveira" w:date="2025-07-22T16:20:21" w:id="251362367">
    <w:p xmlns:w14="http://schemas.microsoft.com/office/word/2010/wordml" xmlns:w="http://schemas.openxmlformats.org/wordprocessingml/2006/main" w:rsidR="78BF02C7" w:rsidRDefault="3052ACCE" w14:paraId="0148581C" w14:textId="6DBC534A">
      <w:pPr>
        <w:pStyle w:val="CommentText"/>
      </w:pPr>
      <w:r>
        <w:rPr>
          <w:rStyle w:val="CommentReference"/>
        </w:rPr>
        <w:annotationRef/>
      </w:r>
      <w:r w:rsidRPr="7C1725FE" w:rsidR="2B550CAC">
        <w:t>no manual da UFG está assim entre parenteses</w:t>
      </w:r>
    </w:p>
  </w:comment>
  <w:comment xmlns:w="http://schemas.openxmlformats.org/wordprocessingml/2006/main" w:initials="NO" w:author="Nilcilene de Oliveira" w:date="2025-07-23T12:47:27" w:id="1627988850">
    <w:p xmlns:w14="http://schemas.microsoft.com/office/word/2010/wordml" xmlns:w="http://schemas.openxmlformats.org/wordprocessingml/2006/main" w:rsidR="0A3A34BB" w:rsidRDefault="095C4EC7" w14:paraId="6D90CA0B" w14:textId="46E8C98B">
      <w:pPr>
        <w:pStyle w:val="CommentText"/>
      </w:pPr>
      <w:r>
        <w:rPr>
          <w:rStyle w:val="CommentReference"/>
        </w:rPr>
        <w:annotationRef/>
      </w:r>
      <w:r w:rsidRPr="34746DA2" w:rsidR="5E3B3B10">
        <w:t>a ideia da imagem é mais ou menos essa, mas precisa melhorar</w:t>
      </w:r>
    </w:p>
  </w:comment>
  <w:comment xmlns:w="http://schemas.openxmlformats.org/wordprocessingml/2006/main" w:initials="NO" w:author="Nilcilene de Oliveira" w:date="2025-07-23T13:47:37" w:id="1054605430">
    <w:p xmlns:w14="http://schemas.microsoft.com/office/word/2010/wordml" xmlns:w="http://schemas.openxmlformats.org/wordprocessingml/2006/main" w:rsidR="5933A487" w:rsidRDefault="1086ECE8" w14:paraId="2EA7C5FE" w14:textId="4C49A00C">
      <w:pPr>
        <w:pStyle w:val="CommentText"/>
      </w:pPr>
      <w:r>
        <w:rPr>
          <w:rStyle w:val="CommentReference"/>
        </w:rPr>
        <w:annotationRef/>
      </w:r>
      <w:r w:rsidRPr="6928EB52" w:rsidR="0A15AF9C">
        <w:t>sei que não está na ABNT, é para facilitar a ordenação caso tenha mais publicações de BRASIL, 2020</w:t>
      </w:r>
    </w:p>
  </w:comment>
  <w:comment xmlns:w="http://schemas.openxmlformats.org/wordprocessingml/2006/main" w:initials="NO" w:author="Nilcilene de Oliveira" w:date="2025-07-23T13:57:09" w:id="514012407">
    <w:p xmlns:w14="http://schemas.microsoft.com/office/word/2010/wordml" xmlns:w="http://schemas.openxmlformats.org/wordprocessingml/2006/main" w:rsidR="097DB0ED" w:rsidRDefault="428D2B53" w14:paraId="7555EE00" w14:textId="21F06DD4">
      <w:pPr>
        <w:pStyle w:val="CommentText"/>
      </w:pPr>
      <w:r>
        <w:rPr>
          <w:rStyle w:val="CommentReference"/>
        </w:rPr>
        <w:annotationRef/>
      </w:r>
      <w:r w:rsidRPr="56608E07" w:rsidR="3DB10B35">
        <w:t>verificar como cosneguimos os dados atualizados do ano de 2024 ou do primeiro semestre de 2025 sobre todos esses envio de dados</w:t>
      </w:r>
    </w:p>
  </w:comment>
  <w:comment xmlns:w="http://schemas.openxmlformats.org/wordprocessingml/2006/main" w:initials="NO" w:author="Nilcilene de Oliveira" w:date="2025-07-23T17:39:12" w:id="1182857852">
    <w:p xmlns:w14="http://schemas.microsoft.com/office/word/2010/wordml" xmlns:w="http://schemas.openxmlformats.org/wordprocessingml/2006/main" w:rsidR="664C4C20" w:rsidRDefault="7E661A81" w14:paraId="001C65D0" w14:textId="54C5AB9A">
      <w:pPr>
        <w:pStyle w:val="CommentText"/>
      </w:pPr>
      <w:r>
        <w:rPr>
          <w:rStyle w:val="CommentReference"/>
        </w:rPr>
        <w:annotationRef/>
      </w:r>
      <w:r w:rsidRPr="29791BB8" w:rsidR="17C27F40">
        <w:t>eu tinha colocado antes uma coisa citando o ODS da ONU, sobre saúde e bem estar, colocar?</w:t>
      </w:r>
    </w:p>
  </w:comment>
  <w:comment xmlns:w="http://schemas.openxmlformats.org/wordprocessingml/2006/main" w:initials="NO" w:author="Nilcilene de Oliveira" w:date="2025-07-24T10:57:22" w:id="1667891327">
    <w:p xmlns:w14="http://schemas.microsoft.com/office/word/2010/wordml" xmlns:w="http://schemas.openxmlformats.org/wordprocessingml/2006/main" w:rsidR="54364B3D" w:rsidRDefault="29704ACA" w14:paraId="401228B3" w14:textId="7F71FB04">
      <w:pPr>
        <w:pStyle w:val="CommentText"/>
      </w:pPr>
      <w:r>
        <w:rPr>
          <w:rStyle w:val="CommentReference"/>
        </w:rPr>
        <w:annotationRef/>
      </w:r>
      <w:r w:rsidRPr="2F46152B" w:rsidR="63226219">
        <w:t xml:space="preserve">Imagino que para as demais especialidades se dê de modo parecido. Sabe-se que alguns municípios de MG têm oferta de telediagnóstico. Seria o caso da SES inovar e passar a fazer parte da estratégia? </w:t>
      </w:r>
    </w:p>
  </w:comment>
  <w:comment xmlns:w="http://schemas.openxmlformats.org/wordprocessingml/2006/main" w:initials="NO" w:author="Nilcilene de Oliveira" w:date="2025-07-24T11:04:55" w:id="381390238">
    <w:p xmlns:w14="http://schemas.microsoft.com/office/word/2010/wordml" xmlns:w="http://schemas.openxmlformats.org/wordprocessingml/2006/main" w:rsidR="2E03426B" w:rsidRDefault="2B563B97" w14:paraId="302A8F51" w14:textId="5BF622BD">
      <w:pPr>
        <w:pStyle w:val="CommentText"/>
      </w:pPr>
      <w:r>
        <w:rPr>
          <w:rStyle w:val="CommentReference"/>
        </w:rPr>
        <w:annotationRef/>
      </w:r>
      <w:r w:rsidRPr="489DA778" w:rsidR="50FE1925">
        <w:t xml:space="preserve">No BI da plataforma do telediagnóstico, de cardiologia e oftalmo tem registros de MG, não tem de dermato. </w:t>
      </w:r>
    </w:p>
    <w:p xmlns:w14="http://schemas.microsoft.com/office/word/2010/wordml" xmlns:w="http://schemas.openxmlformats.org/wordprocessingml/2006/main" w:rsidR="116517D4" w:rsidRDefault="600E7BB3" w14:paraId="18BF1AF7" w14:textId="5E981F60">
      <w:pPr>
        <w:pStyle w:val="CommentText"/>
      </w:pPr>
      <w:r w:rsidRPr="42DF926E" w:rsidR="2132AA70">
        <w:t>quais são os municípios participantes? A SES participou do processo de adesão deles? Como ofertar para mais municípios que também tem dificuldade de acesso?</w:t>
      </w:r>
    </w:p>
    <w:p xmlns:w14="http://schemas.microsoft.com/office/word/2010/wordml" xmlns:w="http://schemas.openxmlformats.org/wordprocessingml/2006/main" w:rsidR="2179ACB2" w:rsidRDefault="005899E6" w14:paraId="0AED2AC5" w14:textId="4E851EDF">
      <w:pPr>
        <w:pStyle w:val="CommentText"/>
      </w:pPr>
      <w:r w:rsidRPr="0B44348A" w:rsidR="79943958">
        <w:t>No mapa do site, que mostra quais estados são demandantes dos núcleos, MG não está assinalado como "receptor",. Talvez seria interessante aproveitar o timming e a SES intervir para fazer parte do programa</w:t>
      </w:r>
    </w:p>
  </w:comment>
  <w:comment xmlns:w="http://schemas.openxmlformats.org/wordprocessingml/2006/main" w:initials="NO" w:author="Nilcilene de Oliveira" w:date="07/24/2025 11:29:17" w:id="546362521">
    <w:p xmlns:w14="http://schemas.microsoft.com/office/word/2010/wordml" w:rsidR="03665304" w:rsidRDefault="53691086" w14:paraId="51C17747" w14:textId="0860DDB1">
      <w:pPr>
        <w:pStyle w:val="CommentText"/>
      </w:pPr>
      <w:r>
        <w:rPr>
          <w:rStyle w:val="CommentReference"/>
        </w:rPr>
        <w:annotationRef/>
      </w:r>
      <w:r w:rsidRPr="33123680" w:rsidR="4180C68E">
        <w:t>colocamos as ilustrações junto com as definições acima, ou aqui em baixo mesmo?</w:t>
      </w:r>
    </w:p>
    <w:p xmlns:w14="http://schemas.microsoft.com/office/word/2010/wordml" w:rsidR="6C8B790D" w:rsidRDefault="3E848370" w14:paraId="16C9F72C" w14:textId="3A67B4D1">
      <w:pPr>
        <w:pStyle w:val="CommentText"/>
      </w:pPr>
      <w:r w:rsidRPr="522FBFB2" w:rsidR="548DF61D">
        <w:t>criar imagens adaptadas dessas</w:t>
      </w:r>
    </w:p>
  </w:comment>
  <w:comment xmlns:w="http://schemas.openxmlformats.org/wordprocessingml/2006/main" w:initials="NO" w:author="Nilcilene de Oliveira" w:date="2025-07-24T11:30:38" w:id="2027961582">
    <w:p xmlns:w14="http://schemas.microsoft.com/office/word/2010/wordml" xmlns:w="http://schemas.openxmlformats.org/wordprocessingml/2006/main" w:rsidR="75CC8FCD" w:rsidRDefault="11B40328" w14:paraId="125ED9FA" w14:textId="26AF1986">
      <w:pPr>
        <w:pStyle w:val="CommentText"/>
      </w:pPr>
      <w:r>
        <w:rPr>
          <w:rStyle w:val="CommentReference"/>
        </w:rPr>
        <w:annotationRef/>
      </w:r>
      <w:r w:rsidRPr="00DC030A" w:rsidR="02A77521">
        <w:t>esse exemplo é específico da SES/PE</w:t>
      </w:r>
    </w:p>
  </w:comment>
  <w:comment xmlns:w="http://schemas.openxmlformats.org/wordprocessingml/2006/main" w:initials="NO" w:author="Nilcilene de Oliveira" w:date="2025-07-24T13:34:57" w:id="876992510">
    <w:p xmlns:w14="http://schemas.microsoft.com/office/word/2010/wordml" xmlns:w="http://schemas.openxmlformats.org/wordprocessingml/2006/main" w:rsidR="2B87409D" w:rsidRDefault="74F83AF9" w14:paraId="11226380" w14:textId="6C3EBE66">
      <w:pPr>
        <w:pStyle w:val="CommentText"/>
      </w:pPr>
      <w:r>
        <w:rPr>
          <w:rStyle w:val="CommentReference"/>
        </w:rPr>
        <w:annotationRef/>
      </w:r>
      <w:r w:rsidRPr="37C6D8A2" w:rsidR="191561CE">
        <w:t>os procedimento de TELEDIAGNÓSTICO, TELEMONITORAMENTO, TELEORIENTAÇÃO, TELEATENDIMENTO EM GRUPO, TELEMONITORAMENTO NAS AÇÕES DE VIGILÂNCIA A SAÚDE (VS) a categoria CBO não tem médico oftalmo, ou cardio, nem de família.</w:t>
      </w:r>
    </w:p>
    <w:p xmlns:w14="http://schemas.microsoft.com/office/word/2010/wordml" xmlns:w="http://schemas.openxmlformats.org/wordprocessingml/2006/main" w:rsidR="55A7279D" w:rsidRDefault="44D53E62" w14:paraId="4831B0A7" w14:textId="31E7F441">
      <w:pPr>
        <w:pStyle w:val="CommentText"/>
      </w:pPr>
      <w:r w:rsidRPr="2A3BE5DB" w:rsidR="5FD71A33">
        <w:t>como são registrados os procedimentos de telediagnóstico executados pelos núcleos de telessaude das universidades?</w:t>
      </w:r>
    </w:p>
  </w:comment>
  <w:comment xmlns:w="http://schemas.openxmlformats.org/wordprocessingml/2006/main" w:initials="NO" w:author="Nilcilene de Oliveira" w:date="2025-07-24T13:56:25" w:id="1159830984">
    <w:p xmlns:w14="http://schemas.microsoft.com/office/word/2010/wordml" xmlns:w="http://schemas.openxmlformats.org/wordprocessingml/2006/main" w:rsidR="46CB9C63" w:rsidRDefault="7E130375" w14:paraId="185BED94" w14:textId="38576801">
      <w:pPr>
        <w:pStyle w:val="CommentText"/>
      </w:pPr>
      <w:r>
        <w:rPr>
          <w:rStyle w:val="CommentReference"/>
        </w:rPr>
        <w:annotationRef/>
      </w:r>
      <w:r w:rsidRPr="4DF06789" w:rsidR="09757ABA">
        <w:t>colocar os links</w:t>
      </w:r>
    </w:p>
  </w:comment>
  <w:comment xmlns:w="http://schemas.openxmlformats.org/wordprocessingml/2006/main" w:initials="NO" w:author="Nilcilene de Oliveira" w:date="2025-07-24T14:56:26" w:id="1250992465">
    <w:p xmlns:w14="http://schemas.microsoft.com/office/word/2010/wordml" xmlns:w="http://schemas.openxmlformats.org/wordprocessingml/2006/main" w:rsidR="7ED97FF0" w:rsidRDefault="01286ACE" w14:paraId="3BA05DFF" w14:textId="5839B24F">
      <w:pPr>
        <w:pStyle w:val="CommentText"/>
      </w:pPr>
      <w:r>
        <w:rPr>
          <w:rStyle w:val="CommentReference"/>
        </w:rPr>
        <w:annotationRef/>
      </w:r>
      <w:r w:rsidRPr="61A60EA9" w:rsidR="078F5BBC">
        <w:t>a referencia é a portaria</w:t>
      </w:r>
    </w:p>
  </w:comment>
  <w:comment xmlns:w="http://schemas.openxmlformats.org/wordprocessingml/2006/main" w:initials="NO" w:author="Nilcilene de Oliveira" w:date="2025-07-24T14:56:53" w:id="1744775012">
    <w:p xmlns:w14="http://schemas.microsoft.com/office/word/2010/wordml" xmlns:w="http://schemas.openxmlformats.org/wordprocessingml/2006/main" w:rsidR="12602B69" w:rsidRDefault="1A8FAAEE" w14:paraId="3987A7AF" w14:textId="45D9189A">
      <w:pPr>
        <w:pStyle w:val="CommentText"/>
      </w:pPr>
      <w:r>
        <w:rPr>
          <w:rStyle w:val="CommentReference"/>
        </w:rPr>
        <w:annotationRef/>
      </w:r>
      <w:r w:rsidRPr="50BFCBC1" w:rsidR="3C939BAB">
        <w:t>a referência é a ESD 2020-2028</w:t>
      </w:r>
    </w:p>
  </w:comment>
  <w:comment xmlns:w="http://schemas.openxmlformats.org/wordprocessingml/2006/main" w:initials="NO" w:author="Nilcilene de Oliveira" w:date="2025-07-24T15:20:42" w:id="62539844">
    <w:p xmlns:w14="http://schemas.microsoft.com/office/word/2010/wordml" xmlns:w="http://schemas.openxmlformats.org/wordprocessingml/2006/main" w:rsidR="0F969312" w:rsidRDefault="46F99FA9" w14:paraId="7C921D5F" w14:textId="5C4CE42A">
      <w:pPr>
        <w:pStyle w:val="CommentText"/>
      </w:pPr>
      <w:r>
        <w:rPr>
          <w:rStyle w:val="CommentReference"/>
        </w:rPr>
        <w:annotationRef/>
      </w:r>
      <w:r w:rsidRPr="5321A4FF" w:rsidR="41A172DC">
        <w:t>seria interessante se conseguíssemos atualizar isso</w:t>
      </w:r>
    </w:p>
  </w:comment>
  <w:comment xmlns:w="http://schemas.openxmlformats.org/wordprocessingml/2006/main" w:initials="NO" w:author="Nilcilene de Oliveira" w:date="2025-07-24T15:23:44" w:id="1960808072">
    <w:p xmlns:w14="http://schemas.microsoft.com/office/word/2010/wordml" xmlns:w="http://schemas.openxmlformats.org/wordprocessingml/2006/main" w:rsidR="353FA6B8" w:rsidRDefault="53A14FEA" w14:paraId="576AA130" w14:textId="4F0D3253">
      <w:pPr>
        <w:pStyle w:val="CommentText"/>
      </w:pPr>
      <w:r>
        <w:rPr>
          <w:rStyle w:val="CommentReference"/>
        </w:rPr>
        <w:annotationRef/>
      </w:r>
      <w:r w:rsidRPr="1BFC59F2" w:rsidR="3D4477E4">
        <w:t>mandei msg no grupo para saber se essa imagem foi atualizada</w:t>
      </w:r>
    </w:p>
  </w:comment>
  <w:comment xmlns:w="http://schemas.openxmlformats.org/wordprocessingml/2006/main" w:initials="NO" w:author="Nilcilene de Oliveira" w:date="2025-07-24T15:42:16" w:id="2056202753">
    <w:p xmlns:w14="http://schemas.microsoft.com/office/word/2010/wordml" xmlns:w="http://schemas.openxmlformats.org/wordprocessingml/2006/main" w:rsidR="31672C11" w:rsidRDefault="69196E6F" w14:paraId="58737C9D" w14:textId="77326A5E">
      <w:pPr>
        <w:pStyle w:val="CommentText"/>
      </w:pPr>
      <w:r>
        <w:rPr>
          <w:rStyle w:val="CommentReference"/>
        </w:rPr>
        <w:annotationRef/>
      </w:r>
      <w:r w:rsidRPr="0EF7ED6B" w:rsidR="5033999D">
        <w:t>conferir se isso está de fato funcionando na prática</w:t>
      </w:r>
    </w:p>
  </w:comment>
  <w:comment xmlns:w="http://schemas.openxmlformats.org/wordprocessingml/2006/main" w:initials="NO" w:author="Nilcilene de Oliveira" w:date="2025-07-25T10:10:29" w:id="1520440208">
    <w:p xmlns:w14="http://schemas.microsoft.com/office/word/2010/wordml" xmlns:w="http://schemas.openxmlformats.org/wordprocessingml/2006/main" w:rsidR="394FAF4D" w:rsidRDefault="523EC713" w14:paraId="4DD383B3" w14:textId="56E4307B">
      <w:pPr>
        <w:pStyle w:val="CommentText"/>
      </w:pPr>
      <w:r>
        <w:rPr>
          <w:rStyle w:val="CommentReference"/>
        </w:rPr>
        <w:annotationRef/>
      </w:r>
      <w:r w:rsidRPr="02D56C96" w:rsidR="16792F38">
        <w:t>fazer os quadradinhos e os ícones tipo o que está no site do ministerio</w:t>
      </w:r>
    </w:p>
    <w:p xmlns:w14="http://schemas.microsoft.com/office/word/2010/wordml" xmlns:w="http://schemas.openxmlformats.org/wordprocessingml/2006/main" w:rsidR="3EC9D9F7" w:rsidRDefault="240126AE" w14:paraId="5E9E8020" w14:textId="0296C631">
      <w:pPr>
        <w:pStyle w:val="CommentText"/>
      </w:pPr>
      <w:hyperlink xmlns:r="http://schemas.openxmlformats.org/officeDocument/2006/relationships" r:id="R5b57325299e84745">
        <w:r w:rsidRPr="1375E150" w:rsidR="61812CB7">
          <w:rPr>
            <w:rStyle w:val="Hyperlink"/>
            <w:u w:val="single"/>
          </w:rPr>
          <w:t>https://servicos-datasus.saude.gov.br/</w:t>
        </w:r>
      </w:hyperlink>
    </w:p>
  </w:comment>
  <w:comment xmlns:w="http://schemas.openxmlformats.org/wordprocessingml/2006/main" w:initials="NO" w:author="Nilcilene de Oliveira" w:date="2025-07-25T10:14:40" w:id="1707244105">
    <w:p xmlns:w14="http://schemas.microsoft.com/office/word/2010/wordml" xmlns:w="http://schemas.openxmlformats.org/wordprocessingml/2006/main" w:rsidR="339D7B6B" w:rsidRDefault="19979F92" w14:paraId="4095D210" w14:textId="4D3845CE">
      <w:pPr>
        <w:pStyle w:val="CommentText"/>
      </w:pPr>
      <w:r>
        <w:rPr>
          <w:rStyle w:val="CommentReference"/>
        </w:rPr>
        <w:annotationRef/>
      </w:r>
      <w:r w:rsidRPr="4E1EF758" w:rsidR="1F566324">
        <w:t>o que é SOA?</w:t>
      </w:r>
    </w:p>
  </w:comment>
  <w:comment xmlns:w="http://schemas.openxmlformats.org/wordprocessingml/2006/main" w:initials="NO" w:author="Nilcilene de Oliveira" w:date="2025-07-25T17:49:32" w:id="411713966">
    <w:p xmlns:w14="http://schemas.microsoft.com/office/word/2010/wordml" xmlns:w="http://schemas.openxmlformats.org/wordprocessingml/2006/main" w:rsidR="44B5F9B2" w:rsidRDefault="1898B775" w14:paraId="051FC963" w14:textId="5B70A50F">
      <w:pPr>
        <w:pStyle w:val="CommentText"/>
      </w:pPr>
      <w:r>
        <w:rPr>
          <w:rStyle w:val="CommentReference"/>
        </w:rPr>
        <w:annotationRef/>
      </w:r>
      <w:r w:rsidRPr="17DDC6CC" w:rsidR="1B7A2B7A">
        <w:t xml:space="preserve">A referência de todo esse passo-a-passo é </w:t>
      </w:r>
      <w:hyperlink xmlns:r="http://schemas.openxmlformats.org/officeDocument/2006/relationships" r:id="R4009051a7d2c4726">
        <w:r w:rsidRPr="52871BBC" w:rsidR="6AB95A46">
          <w:rPr>
            <w:rStyle w:val="Hyperlink"/>
          </w:rPr>
          <w:t>https://mobileapps.saude.gov.br/portal-servicos/files/f3bd659c8c8ae3ee966e575fde27eb58/e596309791517d19ddcfcdb08b8c5894_gbaxr3525.pdf</w:t>
        </w:r>
      </w:hyperlink>
      <w:r w:rsidRPr="13CB9758" w:rsidR="27D82CBE">
        <w:t xml:space="preserve"> (fluxo para integração à RNDS) fazer figura tipo essa?</w:t>
      </w:r>
    </w:p>
    <w:p xmlns:w14="http://schemas.microsoft.com/office/word/2010/wordml" xmlns:w="http://schemas.openxmlformats.org/wordprocessingml/2006/main" w:rsidR="70EB8C6A" w:rsidRDefault="026270C6" w14:paraId="300028D5" w14:textId="277FD4AC">
      <w:pPr>
        <w:pStyle w:val="CommentText"/>
      </w:pPr>
      <w:r w:rsidRPr="2949F96D" w:rsidR="032D28E3">
        <w:t xml:space="preserve">e </w:t>
      </w:r>
      <w:hyperlink xmlns:r="http://schemas.openxmlformats.org/officeDocument/2006/relationships" r:id="Recfc3965b1594c58">
        <w:r w:rsidRPr="10FD2976" w:rsidR="72F513C2">
          <w:rPr>
            <w:rStyle w:val="Hyperlink"/>
          </w:rPr>
          <w:t>https://rnds-guia.saude.gov.br/docs/introducao</w:t>
        </w:r>
      </w:hyperlink>
      <w:r w:rsidRPr="2768A3D9" w:rsidR="479BEFB0">
        <w:t xml:space="preserve"> </w:t>
      </w:r>
    </w:p>
  </w:comment>
  <w:comment xmlns:w="http://schemas.openxmlformats.org/wordprocessingml/2006/main" w:initials="NO" w:author="Nilcilene de Oliveira" w:date="2025-07-25T19:02:40" w:id="2130303198">
    <w:p xmlns:w14="http://schemas.microsoft.com/office/word/2010/wordml" xmlns:w="http://schemas.openxmlformats.org/wordprocessingml/2006/main" w:rsidR="251DB975" w:rsidRDefault="74F9C20B" w14:paraId="46D59DBB" w14:textId="103D6984">
      <w:pPr>
        <w:pStyle w:val="CommentText"/>
      </w:pPr>
      <w:r>
        <w:rPr>
          <w:rStyle w:val="CommentReference"/>
        </w:rPr>
        <w:annotationRef/>
      </w:r>
      <w:r w:rsidRPr="1ACA8274" w:rsidR="6B9CB76F">
        <w:t>fonte: https://www.agenciaminas.mg.gov.br/noticia/minas-investe-em-solucao-tecnologica-que-aumenta-eficiencia-do-sistema-publico-de-saude</w:t>
      </w:r>
    </w:p>
  </w:comment>
  <w:comment xmlns:w="http://schemas.openxmlformats.org/wordprocessingml/2006/main" w:initials="NO" w:author="Nilcilene de Oliveira" w:date="2025-07-28T14:12:49" w:id="763171121">
    <w:p xmlns:w14="http://schemas.microsoft.com/office/word/2010/wordml" xmlns:w="http://schemas.openxmlformats.org/wordprocessingml/2006/main" w:rsidR="10E71DA8" w:rsidRDefault="5A69FBF7" w14:paraId="34407534" w14:textId="065DB59A">
      <w:pPr>
        <w:pStyle w:val="CommentText"/>
      </w:pPr>
      <w:r>
        <w:rPr>
          <w:rStyle w:val="CommentReference"/>
        </w:rPr>
        <w:annotationRef/>
      </w:r>
      <w:r w:rsidRPr="38887D19" w:rsidR="1972112C">
        <w:t>adaptar essa figura</w:t>
      </w:r>
    </w:p>
  </w:comment>
  <w:comment xmlns:w="http://schemas.openxmlformats.org/wordprocessingml/2006/main" w:initials="AS" w:author="Alice Isabelle Goncalves da Silva" w:date="2025-07-28T15:15:20" w:id="780826985">
    <w:p xmlns:w14="http://schemas.microsoft.com/office/word/2010/wordml" xmlns:w="http://schemas.openxmlformats.org/wordprocessingml/2006/main" w:rsidR="02E7FDDF" w:rsidRDefault="4A0F75AD" w14:paraId="3BA605FC" w14:textId="58943921">
      <w:pPr>
        <w:pStyle w:val="CommentText"/>
      </w:pPr>
      <w:r>
        <w:rPr>
          <w:rStyle w:val="CommentReference"/>
        </w:rPr>
        <w:annotationRef/>
      </w:r>
      <w:r w:rsidRPr="3B1AEE16" w:rsidR="279C204E">
        <w:t>criar imagem ou formatar a tabela</w:t>
      </w:r>
    </w:p>
  </w:comment>
  <w:comment xmlns:w="http://schemas.openxmlformats.org/wordprocessingml/2006/main" w:initials="AS" w:author="Alice Isabelle Goncalves da Silva" w:date="2025-07-30T14:42:27" w:id="1962892775">
    <w:p xmlns:w14="http://schemas.microsoft.com/office/word/2010/wordml" xmlns:w="http://schemas.openxmlformats.org/wordprocessingml/2006/main" w:rsidR="721CCD0F" w:rsidRDefault="1877D39A" w14:paraId="60DA7E5F" w14:textId="36EB80B9">
      <w:pPr>
        <w:pStyle w:val="CommentText"/>
      </w:pPr>
      <w:r>
        <w:rPr>
          <w:rStyle w:val="CommentReference"/>
        </w:rPr>
        <w:annotationRef/>
      </w:r>
      <w:r w:rsidRPr="392840C4" w:rsidR="6D811669">
        <w:t>Fonte?</w:t>
      </w:r>
    </w:p>
  </w:comment>
  <w:comment xmlns:w="http://schemas.openxmlformats.org/wordprocessingml/2006/main" w:initials="AS" w:author="Alice Isabelle Goncalves da Silva" w:date="2025-07-30T15:15:53" w:id="1648670033">
    <w:p xmlns:w14="http://schemas.microsoft.com/office/word/2010/wordml" xmlns:w="http://schemas.openxmlformats.org/wordprocessingml/2006/main" w:rsidR="18540D2D" w:rsidRDefault="18D6EA54" w14:paraId="4DCBF864" w14:textId="623B5CC5">
      <w:pPr>
        <w:pStyle w:val="CommentText"/>
      </w:pPr>
      <w:r>
        <w:rPr>
          <w:rStyle w:val="CommentReference"/>
        </w:rPr>
        <w:annotationRef/>
      </w:r>
      <w:r w:rsidRPr="279866F0" w:rsidR="16D509F9">
        <w:t>Esta ??cartilha?? foi elaborada pelo Núcleo de Saúde Digital, vinculado à Assessoria de Tecnologia e Informação da SES-MG, com o objetivo de fornecer conhecimentos básicos para a compreensão da área de Saúde Digital, de modo a auxiliar os gestores de saúde na operacionalização do Plano de Ação em Saúde Digital, elaborado pelo Ministério da Saúde.</w:t>
      </w:r>
    </w:p>
  </w:comment>
  <w:comment xmlns:w="http://schemas.openxmlformats.org/wordprocessingml/2006/main" w:initials="JS" w:author="Jonathan Henrique Souza" w:date="2025-07-16T13:47:45" w:id="208655637">
    <w:p xmlns:w14="http://schemas.microsoft.com/office/word/2010/wordml" xmlns:w="http://schemas.openxmlformats.org/wordprocessingml/2006/main" w:rsidR="312EDE53" w:rsidRDefault="53018381" w14:paraId="57E60B6C" w14:textId="3E77B1B9">
      <w:pPr>
        <w:pStyle w:val="CommentText"/>
      </w:pPr>
      <w:r>
        <w:rPr>
          <w:rStyle w:val="CommentReference"/>
        </w:rPr>
        <w:annotationRef/>
      </w:r>
      <w:r w:rsidRPr="5803AF07" w:rsidR="4B668C89">
        <w:t xml:space="preserve">esse link não fica aqui, apenas a citação. </w:t>
      </w:r>
    </w:p>
  </w:comment>
  <w:comment xmlns:w="http://schemas.openxmlformats.org/wordprocessingml/2006/main" w:initials="NO" w:author="Nilcilene de Oliveira" w:date="2025-07-16T14:17:05" w:id="397110322">
    <w:p xmlns:w14="http://schemas.microsoft.com/office/word/2010/wordml" xmlns:w="http://schemas.openxmlformats.org/wordprocessingml/2006/main" w:rsidR="0C926CCC" w:rsidRDefault="78B24F00" w14:paraId="0428C55C" w14:textId="2BCBDCC0">
      <w:pPr>
        <w:pStyle w:val="CommentText"/>
      </w:pPr>
      <w:r>
        <w:rPr>
          <w:rStyle w:val="CommentReference"/>
        </w:rPr>
        <w:annotationRef/>
      </w:r>
      <w:r w:rsidRPr="69769AF6" w:rsidR="11DA6AF9">
        <w:t>não fica mesmo não, é só para saber de onde tirei o trem</w:t>
      </w:r>
    </w:p>
  </w:comment>
  <w:comment xmlns:w="http://schemas.openxmlformats.org/wordprocessingml/2006/main" w:initials="NO" w:author="Nilcilene de Oliveira" w:date="2025-07-28T13:50:23" w:id="1290007621">
    <w:p xmlns:w14="http://schemas.microsoft.com/office/word/2010/wordml" xmlns:w="http://schemas.openxmlformats.org/wordprocessingml/2006/main" w:rsidR="27AFD99F" w:rsidRDefault="77D7C7FF" w14:paraId="398F9819" w14:textId="63360D66">
      <w:pPr>
        <w:pStyle w:val="CommentText"/>
      </w:pPr>
      <w:r>
        <w:rPr>
          <w:rStyle w:val="CommentReference"/>
        </w:rPr>
        <w:annotationRef/>
      </w:r>
      <w:r w:rsidRPr="17A83CC6" w:rsidR="1FE43864">
        <w:t>fazer uma figura</w:t>
      </w:r>
    </w:p>
  </w:comment>
  <w:comment xmlns:w="http://schemas.openxmlformats.org/wordprocessingml/2006/main" w:initials="NO" w:author="Nilcilene de Oliveira" w:date="2025-07-28T14:58:56" w:id="1813271889">
    <w:p xmlns:w14="http://schemas.microsoft.com/office/word/2010/wordml" xmlns:w="http://schemas.openxmlformats.org/wordprocessingml/2006/main" w:rsidR="29EC0750" w:rsidRDefault="0F0EAEE1" w14:paraId="56AF22B3" w14:textId="06BCAA41">
      <w:pPr>
        <w:pStyle w:val="CommentText"/>
      </w:pPr>
      <w:r>
        <w:rPr>
          <w:rStyle w:val="CommentReference"/>
        </w:rPr>
        <w:annotationRef/>
      </w:r>
      <w:r w:rsidRPr="7E7E3A89" w:rsidR="01225554">
        <w:t>para cada um desses itens, colocar as datas e normativas que comprovam a realização</w:t>
      </w:r>
    </w:p>
  </w:comment>
  <w:comment xmlns:w="http://schemas.openxmlformats.org/wordprocessingml/2006/main" w:initials="NO" w:author="Nilcilene de Oliveira" w:date="2025-07-28T14:54:03" w:id="978683877">
    <w:p xmlns:w14="http://schemas.microsoft.com/office/word/2010/wordml" xmlns:w="http://schemas.openxmlformats.org/wordprocessingml/2006/main" w:rsidR="734F63F1" w:rsidRDefault="5F65A981" w14:paraId="089073DF" w14:textId="12D09B7E">
      <w:pPr>
        <w:pStyle w:val="CommentText"/>
      </w:pPr>
      <w:r>
        <w:rPr>
          <w:rStyle w:val="CommentReference"/>
        </w:rPr>
        <w:annotationRef/>
      </w:r>
      <w:r w:rsidRPr="4B4DDCF3" w:rsidR="54E3102E">
        <w:t>qual a normativa tem os valores por município?</w:t>
      </w:r>
    </w:p>
  </w:comment>
  <w:comment xmlns:w="http://schemas.openxmlformats.org/wordprocessingml/2006/main" w:initials="NO" w:author="Nilcilene de Oliveira" w:date="2025-07-28T15:51:59" w:id="1175275460">
    <w:p xmlns:w14="http://schemas.microsoft.com/office/word/2010/wordml" xmlns:w="http://schemas.openxmlformats.org/wordprocessingml/2006/main" w:rsidR="2A59198F" w:rsidRDefault="47D09B67" w14:paraId="5BFBEC69" w14:textId="44F53053">
      <w:pPr>
        <w:pStyle w:val="CommentText"/>
      </w:pPr>
      <w:r>
        <w:rPr>
          <w:rStyle w:val="CommentReference"/>
        </w:rPr>
        <w:annotationRef/>
      </w:r>
      <w:r w:rsidRPr="5E72FB87" w:rsidR="2ADD835F">
        <w:t>colocar aqui quando vai iniciar, prazos, métodos, etc?</w:t>
      </w:r>
    </w:p>
  </w:comment>
  <w:comment xmlns:w="http://schemas.openxmlformats.org/wordprocessingml/2006/main" w:initials="NO" w:author="Nilcilene de Oliveira" w:date="2025-07-28T15:57:51" w:id="1646161397">
    <w:p xmlns:w14="http://schemas.microsoft.com/office/word/2010/wordml" xmlns:w="http://schemas.openxmlformats.org/wordprocessingml/2006/main" w:rsidR="5B62C38D" w:rsidRDefault="3B143340" w14:paraId="4AC9ECFF" w14:textId="52055965">
      <w:pPr>
        <w:pStyle w:val="CommentText"/>
      </w:pPr>
      <w:r>
        <w:rPr>
          <w:rStyle w:val="CommentReference"/>
        </w:rPr>
        <w:annotationRef/>
      </w:r>
      <w:r w:rsidRPr="3DB7992B" w:rsidR="26A43CA4">
        <w:t>colocar imagem</w:t>
      </w:r>
    </w:p>
  </w:comment>
  <w:comment xmlns:w="http://schemas.openxmlformats.org/wordprocessingml/2006/main" w:initials="NO" w:author="Nilcilene de Oliveira" w:date="2025-07-28T16:22:58" w:id="1975675072">
    <w:p xmlns:w14="http://schemas.microsoft.com/office/word/2010/wordml" xmlns:w="http://schemas.openxmlformats.org/wordprocessingml/2006/main" w:rsidR="0BEB81DF" w:rsidRDefault="419182DB" w14:paraId="147DF51B" w14:textId="225C36D1">
      <w:pPr>
        <w:pStyle w:val="CommentText"/>
      </w:pPr>
      <w:r>
        <w:rPr>
          <w:rStyle w:val="CommentReference"/>
        </w:rPr>
        <w:annotationRef/>
      </w:r>
      <w:r w:rsidRPr="09F70BD1" w:rsidR="253ED572">
        <w:t>colocar imagem do app</w:t>
      </w:r>
    </w:p>
  </w:comment>
  <w:comment xmlns:w="http://schemas.openxmlformats.org/wordprocessingml/2006/main" w:initials="JS" w:author="Jonathan Henrique Souza" w:date="2025-07-16T13:51:28" w:id="2142246659">
    <w:p xmlns:w14="http://schemas.microsoft.com/office/word/2010/wordml" xmlns:w="http://schemas.openxmlformats.org/wordprocessingml/2006/main" w:rsidR="05992322" w:rsidRDefault="568D7310" w14:paraId="2683E2F8" w14:textId="446E272F">
      <w:pPr>
        <w:pStyle w:val="CommentText"/>
      </w:pPr>
      <w:r>
        <w:rPr>
          <w:rStyle w:val="CommentReference"/>
        </w:rPr>
        <w:annotationRef/>
      </w:r>
      <w:r w:rsidRPr="1D013289" w:rsidR="439C08F0">
        <w:t xml:space="preserve">sinto que tá faltando informação aqui </w:t>
      </w:r>
    </w:p>
  </w:comment>
  <w:comment xmlns:w="http://schemas.openxmlformats.org/wordprocessingml/2006/main" w:initials="NO" w:author="Nilcilene de Oliveira" w:date="2025-07-21T10:48:59" w:id="139916692">
    <w:p xmlns:w14="http://schemas.microsoft.com/office/word/2010/wordml" xmlns:w="http://schemas.openxmlformats.org/wordprocessingml/2006/main" w:rsidR="1B9091EA" w:rsidRDefault="646504AB" w14:paraId="4EA6CD05" w14:textId="41B39C7D">
      <w:pPr>
        <w:pStyle w:val="CommentText"/>
      </w:pPr>
      <w:r>
        <w:rPr>
          <w:rStyle w:val="CommentReference"/>
        </w:rPr>
        <w:annotationRef/>
      </w:r>
      <w:r w:rsidRPr="3B58F5FB" w:rsidR="0AF388FF">
        <w:t>não seria o que está nos itens abaixo?</w:t>
      </w:r>
    </w:p>
  </w:comment>
  <w:comment xmlns:w="http://schemas.openxmlformats.org/wordprocessingml/2006/main" w:initials="JS" w:author="Jonathan Henrique Souza" w:date="2025-07-16T13:53:28" w:id="351962516">
    <w:p xmlns:w14="http://schemas.microsoft.com/office/word/2010/wordml" xmlns:w="http://schemas.openxmlformats.org/wordprocessingml/2006/main" w:rsidR="77240CC4" w:rsidRDefault="4EC4101E" w14:paraId="2E9D8A54" w14:textId="6FF607AC">
      <w:pPr>
        <w:pStyle w:val="CommentText"/>
      </w:pPr>
      <w:r>
        <w:rPr>
          <w:rStyle w:val="CommentReference"/>
        </w:rPr>
        <w:annotationRef/>
      </w:r>
      <w:r w:rsidRPr="1A708D40" w:rsidR="5B910ADF">
        <w:t xml:space="preserve">promove mesmo a autonomia e protagonismo? Se ele não tiver a ferramenta ele é menos protagonista? </w:t>
      </w:r>
    </w:p>
  </w:comment>
  <w:comment xmlns:w="http://schemas.openxmlformats.org/wordprocessingml/2006/main" w:initials="NO" w:author="Nilcilene de Oliveira" w:date="2025-07-16T14:17:58" w:id="975018566">
    <w:p xmlns:w14="http://schemas.microsoft.com/office/word/2010/wordml" xmlns:w="http://schemas.openxmlformats.org/wordprocessingml/2006/main" w:rsidR="27F5BBF0" w:rsidRDefault="348B729C" w14:paraId="1E8950D9" w14:textId="0138C125">
      <w:pPr>
        <w:pStyle w:val="CommentText"/>
      </w:pPr>
      <w:r>
        <w:rPr>
          <w:rStyle w:val="CommentReference"/>
        </w:rPr>
        <w:annotationRef/>
      </w:r>
      <w:r w:rsidRPr="1E048980" w:rsidR="648CE6C8">
        <w:t>o próprio ministério coloca isso, que a SD vem para colocar o usuário como protagonista do cuidado</w:t>
      </w:r>
    </w:p>
  </w:comment>
  <w:comment xmlns:w="http://schemas.openxmlformats.org/wordprocessingml/2006/main" w:initials="NO" w:author="Nilcilene de Oliveira" w:date="2025-07-28T16:51:26" w:id="1735304336">
    <w:p xmlns:w14="http://schemas.microsoft.com/office/word/2010/wordml" xmlns:w="http://schemas.openxmlformats.org/wordprocessingml/2006/main" w:rsidR="39B0F7EE" w:rsidRDefault="4BEF7FC4" w14:paraId="0326149A" w14:textId="1E3DBCD9">
      <w:pPr>
        <w:pStyle w:val="CommentText"/>
      </w:pPr>
      <w:r>
        <w:rPr>
          <w:rStyle w:val="CommentReference"/>
        </w:rPr>
        <w:annotationRef/>
      </w:r>
      <w:r w:rsidRPr="2C96D592" w:rsidR="055CBE56">
        <w:t>criar imagem</w:t>
      </w:r>
    </w:p>
  </w:comment>
  <w:comment xmlns:w="http://schemas.openxmlformats.org/wordprocessingml/2006/main" w:initials="NO" w:author="Nilcilene de Oliveira" w:date="2025-07-28T16:49:42" w:id="1408926954">
    <w:p xmlns:w14="http://schemas.microsoft.com/office/word/2010/wordml" xmlns:w="http://schemas.openxmlformats.org/wordprocessingml/2006/main" w:rsidR="4859558F" w:rsidRDefault="2C8B7F64" w14:paraId="497654B4" w14:textId="42344D4E">
      <w:pPr>
        <w:pStyle w:val="CommentText"/>
      </w:pPr>
      <w:r>
        <w:rPr>
          <w:rStyle w:val="CommentReference"/>
        </w:rPr>
        <w:annotationRef/>
      </w:r>
      <w:r w:rsidRPr="3EF96649" w:rsidR="23AEA8A8">
        <w:t>quando o gestor for solicitar a integração tem que informar o profissional da unidade? é obrigatório ele constar no CNES da unidade? so de constar no CNES não permite o acesso?</w:t>
      </w:r>
    </w:p>
  </w:comment>
  <w:comment xmlns:w="http://schemas.openxmlformats.org/wordprocessingml/2006/main" w:initials="NO" w:author="Nilcilene de Oliveira" w:date="2025-07-28T16:50:11" w:id="156065031">
    <w:p xmlns:w14="http://schemas.microsoft.com/office/word/2010/wordml" xmlns:w="http://schemas.openxmlformats.org/wordprocessingml/2006/main" w:rsidR="4E522EC8" w:rsidRDefault="108EAB26" w14:paraId="3AC65AF0" w14:textId="0C1606A6">
      <w:pPr>
        <w:pStyle w:val="CommentText"/>
      </w:pPr>
      <w:r>
        <w:rPr>
          <w:rStyle w:val="CommentReference"/>
        </w:rPr>
        <w:annotationRef/>
      </w:r>
      <w:r w:rsidRPr="75CEE954" w:rsidR="38D07731">
        <w:t>o que é um profissional credenciado?</w:t>
      </w:r>
    </w:p>
    <w:p xmlns:w14="http://schemas.microsoft.com/office/word/2010/wordml" xmlns:w="http://schemas.openxmlformats.org/wordprocessingml/2006/main" w:rsidR="37C66366" w:rsidRDefault="5D01B12B" w14:paraId="557F163C" w14:textId="5C3A7A6E">
      <w:pPr>
        <w:pStyle w:val="CommentText"/>
      </w:pPr>
      <w:r w:rsidRPr="11AA9CA8" w:rsidR="59F46888">
        <w:t>E por ser profissional credenciado, quando for integrar, tem que passar a lista dos profissionais que estão lotados no estabelecimento? Quando atualiza o RH tem que passar para o MS tirar o acesso ou não? Ou depende do login do PEC? Mas se permite visualizar os dados só durante o atendimento, quando o profissional não atender mais na unidade, em tese, não vai correr o risco de ele acessar os dados de alguém.</w:t>
      </w:r>
    </w:p>
  </w:comment>
  <w:comment xmlns:w="http://schemas.openxmlformats.org/wordprocessingml/2006/main" w:initials="JS" w:author="Jonathan Henrique Souza" w:date="2025-07-16T13:55:34" w:id="182053439">
    <w:p xmlns:w14="http://schemas.microsoft.com/office/word/2010/wordml" xmlns:w="http://schemas.openxmlformats.org/wordprocessingml/2006/main" w:rsidR="076ADB37" w:rsidRDefault="77A56D4A" w14:paraId="771EFDD2" w14:textId="629A4124">
      <w:pPr>
        <w:pStyle w:val="CommentText"/>
      </w:pPr>
      <w:r>
        <w:rPr>
          <w:rStyle w:val="CommentReference"/>
        </w:rPr>
        <w:annotationRef/>
      </w:r>
      <w:r w:rsidRPr="393DCE8A" w:rsidR="6B8EC94B">
        <w:t>reescrevam como texto e cuidem da formatação</w:t>
      </w:r>
    </w:p>
  </w:comment>
  <w:comment xmlns:w="http://schemas.openxmlformats.org/wordprocessingml/2006/main" w:initials="JS" w:author="Jonathan Henrique Souza" w:date="2025-07-16T13:55:50" w:id="1300852275">
    <w:p xmlns:w14="http://schemas.microsoft.com/office/word/2010/wordml" xmlns:w="http://schemas.openxmlformats.org/wordprocessingml/2006/main" w:rsidR="3E35BFED" w:rsidRDefault="4F3F2CAF" w14:paraId="4C379ABC" w14:textId="130F6EC4">
      <w:pPr>
        <w:pStyle w:val="CommentText"/>
      </w:pPr>
      <w:r>
        <w:rPr>
          <w:rStyle w:val="CommentReference"/>
        </w:rPr>
        <w:annotationRef/>
      </w:r>
      <w:r w:rsidRPr="1F65973E" w:rsidR="079B50AA">
        <w:t>colocar no formato ABNT</w:t>
      </w:r>
    </w:p>
  </w:comment>
  <w:comment xmlns:w="http://schemas.openxmlformats.org/wordprocessingml/2006/main" w:initials="NO" w:author="Nilcilene de Oliveira" w:date="2025-07-28T16:51:42" w:id="351790322">
    <w:p xmlns:w14="http://schemas.microsoft.com/office/word/2010/wordml" xmlns:w="http://schemas.openxmlformats.org/wordprocessingml/2006/main" w:rsidR="0C7643F8" w:rsidRDefault="351C95AA" w14:paraId="2E18E8E4" w14:textId="0B658E65">
      <w:pPr>
        <w:pStyle w:val="CommentText"/>
      </w:pPr>
      <w:r>
        <w:rPr>
          <w:rStyle w:val="CommentReference"/>
        </w:rPr>
        <w:annotationRef/>
      </w:r>
      <w:r w:rsidRPr="22D87E31" w:rsidR="42E7659C">
        <w:t>colocar imagem</w:t>
      </w:r>
    </w:p>
  </w:comment>
  <w:comment xmlns:w="http://schemas.openxmlformats.org/wordprocessingml/2006/main" w:initials="JS" w:author="Jonathan Henrique Souza" w:date="2025-07-16T13:57:13" w:id="1202072329">
    <w:p xmlns:w14="http://schemas.microsoft.com/office/word/2010/wordml" xmlns:w="http://schemas.openxmlformats.org/wordprocessingml/2006/main" w:rsidR="4612D819" w:rsidRDefault="6AED4535" w14:paraId="44BB21F0" w14:textId="2D998603">
      <w:pPr>
        <w:pStyle w:val="CommentText"/>
      </w:pPr>
      <w:r>
        <w:rPr>
          <w:rStyle w:val="CommentReference"/>
        </w:rPr>
        <w:annotationRef/>
      </w:r>
      <w:r w:rsidRPr="50D1A3A7" w:rsidR="20B11C6A">
        <w:t>melhores o título</w:t>
      </w:r>
    </w:p>
  </w:comment>
  <w:comment xmlns:w="http://schemas.openxmlformats.org/wordprocessingml/2006/main" w:initials="NO" w:author="Nilcilene de Oliveira" w:date="2025-07-29T09:44:40" w:id="1768048389">
    <w:p xmlns:w14="http://schemas.microsoft.com/office/word/2010/wordml" xmlns:w="http://schemas.openxmlformats.org/wordprocessingml/2006/main" w:rsidR="02166F8E" w:rsidRDefault="67A990C8" w14:paraId="5A3C923D" w14:textId="0E3489D7">
      <w:pPr>
        <w:pStyle w:val="CommentText"/>
      </w:pPr>
      <w:r>
        <w:rPr>
          <w:rStyle w:val="CommentReference"/>
        </w:rPr>
        <w:annotationRef/>
      </w:r>
      <w:r w:rsidRPr="20D3A327" w:rsidR="231A7FB4">
        <w:t>colocar o ícone do e-sus</w:t>
      </w:r>
    </w:p>
  </w:comment>
  <w:comment xmlns:w="http://schemas.openxmlformats.org/wordprocessingml/2006/main" w:initials="JS" w:author="Jonathan Henrique Souza" w:date="2025-07-16T13:58:26" w:id="1337470635">
    <w:p xmlns:w14="http://schemas.microsoft.com/office/word/2010/wordml" xmlns:w="http://schemas.openxmlformats.org/wordprocessingml/2006/main" w:rsidR="76FEF026" w:rsidRDefault="3AA51212" w14:paraId="053E6B57" w14:textId="68A4454A">
      <w:pPr>
        <w:pStyle w:val="CommentText"/>
      </w:pPr>
      <w:r>
        <w:rPr>
          <w:rStyle w:val="CommentReference"/>
        </w:rPr>
        <w:annotationRef/>
      </w:r>
      <w:r w:rsidRPr="6D00854F" w:rsidR="5F62826E">
        <w:t xml:space="preserve">estruturar os itens abaixo em formato de imagem </w:t>
      </w:r>
    </w:p>
  </w:comment>
  <w:comment xmlns:w="http://schemas.openxmlformats.org/wordprocessingml/2006/main" w:initials="NO" w:author="Nilcilene de Oliveira" w:date="2025-07-29T16:41:11" w:id="518596737">
    <w:p xmlns:w14="http://schemas.microsoft.com/office/word/2010/wordml" xmlns:w="http://schemas.openxmlformats.org/wordprocessingml/2006/main" w:rsidR="6C83B45F" w:rsidRDefault="63A0DDDF" w14:paraId="7C122AF6" w14:textId="3C021466">
      <w:pPr>
        <w:pStyle w:val="CommentText"/>
      </w:pPr>
      <w:r>
        <w:rPr>
          <w:rStyle w:val="CommentReference"/>
        </w:rPr>
        <w:annotationRef/>
      </w:r>
      <w:r w:rsidRPr="2CB73D9D" w:rsidR="208667E1">
        <w:t>perguntar equipe da Tininha se td mundo tem que integrar com PEC e-SUS e se tem um centralizador estadual do e-SUS</w:t>
      </w:r>
    </w:p>
  </w:comment>
  <w:comment xmlns:w="http://schemas.openxmlformats.org/wordprocessingml/2006/main" w:initials="NO" w:author="Nilcilene de Oliveira" w:date="2025-07-21T14:31:41" w:id="127884591">
    <w:p xmlns:w14="http://schemas.microsoft.com/office/word/2010/wordml" xmlns:w="http://schemas.openxmlformats.org/wordprocessingml/2006/main" w:rsidR="1F966438" w:rsidRDefault="0304A267" w14:paraId="1CA31004" w14:textId="13C7201F">
      <w:pPr>
        <w:pStyle w:val="CommentText"/>
      </w:pPr>
      <w:r>
        <w:rPr>
          <w:rStyle w:val="CommentReference"/>
        </w:rPr>
        <w:annotationRef/>
      </w:r>
      <w:r w:rsidRPr="37047D59" w:rsidR="075C4B5A">
        <w:t>https://sisaps.saude.gov.br/sistemas/esusaps/docs/manual/APOIO/Apoio_implantacao</w:t>
      </w:r>
    </w:p>
  </w:comment>
  <w:comment xmlns:w="http://schemas.openxmlformats.org/wordprocessingml/2006/main" w:initials="JS" w:author="Jonathan Henrique Souza" w:date="2025-07-16T13:59:08" w:id="1903904676">
    <w:p xmlns:w14="http://schemas.microsoft.com/office/word/2010/wordml" xmlns:w="http://schemas.openxmlformats.org/wordprocessingml/2006/main" w:rsidR="2C8790D7" w:rsidRDefault="0C63BA39" w14:paraId="35CD1D6D" w14:textId="0428284A">
      <w:pPr>
        <w:pStyle w:val="CommentText"/>
      </w:pPr>
      <w:r>
        <w:rPr>
          <w:rStyle w:val="CommentReference"/>
        </w:rPr>
        <w:annotationRef/>
      </w:r>
      <w:r w:rsidRPr="5B97FE3E" w:rsidR="4B88274C">
        <w:t>ABNT</w:t>
      </w:r>
    </w:p>
  </w:comment>
  <w:comment xmlns:w="http://schemas.openxmlformats.org/wordprocessingml/2006/main" w:initials="NO" w:author="Nilcilene de Oliveira" w:date="2025-07-09T11:22:03" w:id="1261841902">
    <w:p xmlns:w14="http://schemas.microsoft.com/office/word/2010/wordml" xmlns:w="http://schemas.openxmlformats.org/wordprocessingml/2006/main" w:rsidR="7BE91476" w:rsidRDefault="6A75A6CC" w14:paraId="2757E621" w14:textId="69EA68F1">
      <w:pPr>
        <w:pStyle w:val="CommentText"/>
      </w:pPr>
      <w:r>
        <w:rPr>
          <w:rStyle w:val="CommentReference"/>
        </w:rPr>
        <w:annotationRef/>
      </w:r>
      <w:r w:rsidRPr="26B95896" w:rsidR="2A8EBF57">
        <w:t>mudar isso, pq tem outros valores também</w:t>
      </w:r>
    </w:p>
  </w:comment>
  <w:comment xmlns:w="http://schemas.openxmlformats.org/wordprocessingml/2006/main" w:initials="JS" w:author="Jonathan Henrique Souza" w:date="2025-07-16T14:02:40" w:id="2054783185">
    <w:p xmlns:w14="http://schemas.microsoft.com/office/word/2010/wordml" xmlns:w="http://schemas.openxmlformats.org/wordprocessingml/2006/main" w:rsidR="42F4BF53" w:rsidRDefault="7F0275DE" w14:paraId="60766BE8" w14:textId="469506F7">
      <w:pPr>
        <w:pStyle w:val="CommentText"/>
      </w:pPr>
      <w:r>
        <w:rPr>
          <w:rStyle w:val="CommentReference"/>
        </w:rPr>
        <w:annotationRef/>
      </w:r>
      <w:r w:rsidRPr="04B5BE3E" w:rsidR="148A6CE1">
        <w:t>muito forte essa frase, não???</w:t>
      </w:r>
    </w:p>
  </w:comment>
  <w:comment xmlns:w="http://schemas.openxmlformats.org/wordprocessingml/2006/main" w:initials="NO" w:author="Nilcilene de Oliveira" w:date="2025-07-16T14:19:38" w:id="306469677">
    <w:p xmlns:w14="http://schemas.microsoft.com/office/word/2010/wordml" xmlns:w="http://schemas.openxmlformats.org/wordprocessingml/2006/main" w:rsidR="470848FC" w:rsidRDefault="3390F6F1" w14:paraId="75DC2342" w14:textId="51D30943">
      <w:pPr>
        <w:pStyle w:val="CommentText"/>
      </w:pPr>
      <w:r>
        <w:rPr>
          <w:rStyle w:val="CommentReference"/>
        </w:rPr>
        <w:annotationRef/>
      </w:r>
      <w:r w:rsidRPr="4297344A" w:rsidR="09510E7D">
        <w:t>sim</w:t>
      </w:r>
    </w:p>
  </w:comment>
  <w:comment xmlns:w="http://schemas.openxmlformats.org/wordprocessingml/2006/main" w:initials="NO" w:author="Nilcilene de Oliveira" w:date="2025-07-09T11:26:15" w:id="800065280">
    <w:p xmlns:w14="http://schemas.microsoft.com/office/word/2010/wordml" xmlns:w="http://schemas.openxmlformats.org/wordprocessingml/2006/main" w:rsidR="19643A31" w:rsidRDefault="613B18A5" w14:paraId="62E9D963" w14:textId="2EDCE4AD">
      <w:pPr>
        <w:pStyle w:val="CommentText"/>
      </w:pPr>
      <w:r>
        <w:rPr>
          <w:rStyle w:val="CommentReference"/>
        </w:rPr>
        <w:annotationRef/>
      </w:r>
      <w:r w:rsidRPr="536A313C" w:rsidR="602405A3">
        <w:t>artigo: https://www.scielosp.org/article/csp/2021.v37n7/e00182119/</w:t>
      </w:r>
    </w:p>
  </w:comment>
  <w:comment xmlns:w="http://schemas.openxmlformats.org/wordprocessingml/2006/main" w:initials="NO" w:author="Nilcilene de Oliveira" w:date="2025-07-30T16:25:07" w:id="1148260405">
    <w:p xmlns:w14="http://schemas.microsoft.com/office/word/2010/wordml" xmlns:w="http://schemas.openxmlformats.org/wordprocessingml/2006/main" w:rsidR="6BF453F7" w:rsidRDefault="2991DD1F" w14:paraId="39AE31D3" w14:textId="3402E9ED">
      <w:pPr>
        <w:pStyle w:val="CommentText"/>
      </w:pPr>
      <w:r>
        <w:rPr>
          <w:rStyle w:val="CommentReference"/>
        </w:rPr>
        <w:annotationRef/>
      </w:r>
      <w:r w:rsidRPr="4FAB1CE1" w:rsidR="1FA7749A">
        <w:t>parece q os paineis são extraidos daqui, falar mesmo assim?</w:t>
      </w:r>
    </w:p>
    <w:p xmlns:w14="http://schemas.microsoft.com/office/word/2010/wordml" xmlns:w="http://schemas.openxmlformats.org/wordprocessingml/2006/main" w:rsidR="541EDDA2" w:rsidRDefault="269B0621" w14:paraId="2B3657B0" w14:textId="0741AAEC">
      <w:pPr>
        <w:pStyle w:val="CommentText"/>
      </w:pPr>
      <w:r w:rsidRPr="14DD2297" w:rsidR="227C0A06">
        <w:t>pq se o gestor quiser ampliar os seus dados e gerar relatoriuos próprios pode ter o DW?</w:t>
      </w:r>
    </w:p>
  </w:comment>
  <w:comment xmlns:w="http://schemas.openxmlformats.org/wordprocessingml/2006/main" w:initials="NO" w:author="Nilcilene de Oliveira" w:date="2025-07-30T16:30:56" w:id="514345759">
    <w:p xmlns:w14="http://schemas.microsoft.com/office/word/2010/wordml" xmlns:w="http://schemas.openxmlformats.org/wordprocessingml/2006/main" w:rsidR="470174DB" w:rsidRDefault="2DEF785D" w14:paraId="22737341" w14:textId="6526C11F">
      <w:pPr>
        <w:pStyle w:val="CommentText"/>
      </w:pPr>
      <w:r>
        <w:rPr>
          <w:rStyle w:val="CommentReference"/>
        </w:rPr>
        <w:annotationRef/>
      </w:r>
      <w:r w:rsidRPr="048FCE75" w:rsidR="074F5E44">
        <w:t>essa frase ser o link e direcionar para o site. fazer isso nos outros casos que fala para acessar o site. colcoar esse parágrafo em destaque tbm em tipo uma caixinha</w:t>
      </w:r>
    </w:p>
  </w:comment>
  <w:comment xmlns:w="http://schemas.openxmlformats.org/wordprocessingml/2006/main" w:initials="NO" w:author="Nilcilene de Oliveira" w:date="2025-07-30T17:11:51" w:id="1774916665">
    <w:p xmlns:w14="http://schemas.microsoft.com/office/word/2010/wordml" xmlns:w="http://schemas.openxmlformats.org/wordprocessingml/2006/main" w:rsidR="4CE768F3" w:rsidRDefault="7D887E12" w14:paraId="399A088C" w14:textId="3F3EEE1D">
      <w:pPr>
        <w:pStyle w:val="CommentText"/>
      </w:pPr>
      <w:r>
        <w:rPr>
          <w:rStyle w:val="CommentReference"/>
        </w:rPr>
        <w:annotationRef/>
      </w:r>
      <w:r w:rsidRPr="3CB11422" w:rsidR="480FB89A">
        <w:t>ver se de fato tem artigo na lista</w:t>
      </w:r>
    </w:p>
  </w:comment>
  <w:comment xmlns:w="http://schemas.openxmlformats.org/wordprocessingml/2006/main" w:initials="NO" w:author="Nilcilene de Oliveira" w:date="2025-07-30T17:15:58" w:id="63401856">
    <w:p xmlns:w14="http://schemas.microsoft.com/office/word/2010/wordml" xmlns:w="http://schemas.openxmlformats.org/wordprocessingml/2006/main" w:rsidR="5D8C7807" w:rsidRDefault="697C3674" w14:paraId="71394B09" w14:textId="04C03261">
      <w:pPr>
        <w:pStyle w:val="CommentText"/>
      </w:pPr>
      <w:r>
        <w:rPr>
          <w:rStyle w:val="CommentReference"/>
        </w:rPr>
        <w:annotationRef/>
      </w:r>
      <w:r w:rsidRPr="644AF0C6" w:rsidR="3774F244">
        <w:t>o título do trem ser um link e fazer no notebook LM o resumo do que fala em um parágrafo.</w:t>
      </w:r>
    </w:p>
  </w:comment>
</w:comments>
</file>

<file path=word/commentsExtended.xml><?xml version="1.0" encoding="utf-8"?>
<w15:commentsEx xmlns:mc="http://schemas.openxmlformats.org/markup-compatibility/2006" xmlns:w15="http://schemas.microsoft.com/office/word/2012/wordml" mc:Ignorable="w15">
  <w15:commentEx w15:done="1" w15:paraId="23D7549D"/>
  <w15:commentEx w15:done="1" w15:paraId="0B29025D"/>
  <w15:commentEx w15:done="1" w15:paraId="33BBA4E0" w15:paraIdParent="0B29025D"/>
  <w15:commentEx w15:done="1" w15:paraId="712B5249"/>
  <w15:commentEx w15:done="0" w15:paraId="0775113C"/>
  <w15:commentEx w15:done="0" w15:paraId="33A47972"/>
  <w15:commentEx w15:done="0" w15:paraId="7EC4A945"/>
  <w15:commentEx w15:done="1" w15:paraId="36A608A8"/>
  <w15:commentEx w15:done="1" w15:paraId="2CACAB67"/>
  <w15:commentEx w15:done="1" w15:paraId="6877F438"/>
  <w15:commentEx w15:done="1" w15:paraId="37AB3174"/>
  <w15:commentEx w15:done="1" w15:paraId="7980BCA3" w15:paraIdParent="37AB3174"/>
  <w15:commentEx w15:done="1" w15:paraId="0170921E"/>
  <w15:commentEx w15:done="1" w15:paraId="3D338E8C"/>
  <w15:commentEx w15:done="1" w15:paraId="1BE4B393"/>
  <w15:commentEx w15:done="1" w15:paraId="4FF3EAF8"/>
  <w15:commentEx w15:done="0" w15:paraId="17695319"/>
  <w15:commentEx w15:done="0" w15:paraId="6B7B6FC5"/>
  <w15:commentEx w15:done="1" w15:paraId="4A3C261A"/>
  <w15:commentEx w15:done="0" w15:paraId="17FA4978"/>
  <w15:commentEx w15:done="0" w15:paraId="21D17B73"/>
  <w15:commentEx w15:done="1" w15:paraId="456EB743"/>
  <w15:commentEx w15:done="1" w15:paraId="583A70CF"/>
  <w15:commentEx w15:done="1" w15:paraId="45F8FAA2"/>
  <w15:commentEx w15:done="0" w15:paraId="531E67F4"/>
  <w15:commentEx w15:done="1" w15:paraId="354DB01F"/>
  <w15:commentEx w15:done="0" w15:paraId="4DF263FB" w15:paraIdParent="17FA4978"/>
  <w15:commentEx w15:done="0" w15:paraId="0676BCDA"/>
  <w15:commentEx w15:done="1" w15:paraId="30E6E5D6"/>
  <w15:commentEx w15:done="0" w15:paraId="5377DE8E"/>
  <w15:commentEx w15:done="1" w15:paraId="4132F186"/>
  <w15:commentEx w15:done="1" w15:paraId="42B97438"/>
  <w15:commentEx w15:done="1" w15:paraId="2AE1BBF7"/>
  <w15:commentEx w15:done="1" w15:paraId="1D3BDC33" w15:paraIdParent="2AE1BBF7"/>
  <w15:commentEx w15:done="1" w15:paraId="0E3EE626"/>
  <w15:commentEx w15:done="0" w15:paraId="4391D0A0"/>
  <w15:commentEx w15:done="1" w15:paraId="7AB2B0E0" w15:paraIdParent="456EB743"/>
  <w15:commentEx w15:done="0" w15:paraId="4630445F"/>
  <w15:commentEx w15:done="0" w15:paraId="27481643"/>
  <w15:commentEx w15:done="0" w15:paraId="528A3B12"/>
  <w15:commentEx w15:done="0" w15:paraId="1213E8DA"/>
  <w15:commentEx w15:done="0" w15:paraId="08C89CB1" w15:paraIdParent="531E67F4"/>
  <w15:commentEx w15:done="0" w15:paraId="5F5BD0EF"/>
  <w15:commentEx w15:done="0" w15:paraId="4431CB29"/>
  <w15:commentEx w15:done="1" w15:paraId="1B97D482"/>
  <w15:commentEx w15:done="0" w15:paraId="6BA11A6D"/>
  <w15:commentEx w15:done="0" w15:paraId="46D90A1B"/>
  <w15:commentEx w15:done="0" w15:paraId="52831132"/>
  <w15:commentEx w15:done="0" w15:paraId="761F01A6"/>
  <w15:commentEx w15:done="0" w15:paraId="0148581C"/>
  <w15:commentEx w15:done="0" w15:paraId="6D90CA0B"/>
  <w15:commentEx w15:done="0" w15:paraId="2EA7C5FE"/>
  <w15:commentEx w15:done="0" w15:paraId="7555EE00"/>
  <w15:commentEx w15:done="0" w15:paraId="001C65D0"/>
  <w15:commentEx w15:done="0" w15:paraId="401228B3"/>
  <w15:commentEx w15:done="0" w15:paraId="0AED2AC5"/>
  <w15:commentEx w15:done="0" w15:paraId="16C9F72C"/>
  <w15:commentEx w15:done="0" w15:paraId="125ED9FA"/>
  <w15:commentEx w15:done="0" w15:paraId="4831B0A7"/>
  <w15:commentEx w15:done="0" w15:paraId="185BED94"/>
  <w15:commentEx w15:done="0" w15:paraId="3BA05DFF"/>
  <w15:commentEx w15:done="0" w15:paraId="3987A7AF"/>
  <w15:commentEx w15:done="0" w15:paraId="7C921D5F"/>
  <w15:commentEx w15:done="0" w15:paraId="576AA130"/>
  <w15:commentEx w15:done="0" w15:paraId="58737C9D"/>
  <w15:commentEx w15:done="0" w15:paraId="5E9E8020"/>
  <w15:commentEx w15:done="0" w15:paraId="4095D210"/>
  <w15:commentEx w15:done="0" w15:paraId="300028D5"/>
  <w15:commentEx w15:done="0" w15:paraId="46D59DBB"/>
  <w15:commentEx w15:done="0" w15:paraId="34407534"/>
  <w15:commentEx w15:done="0" w15:paraId="3BA605FC"/>
  <w15:commentEx w15:done="0" w15:paraId="60DA7E5F"/>
  <w15:commentEx w15:done="0" w15:paraId="4DCBF864"/>
  <w15:commentEx w15:done="1" w15:paraId="57E60B6C"/>
  <w15:commentEx w15:done="1" w15:paraId="0428C55C" w15:paraIdParent="57E60B6C"/>
  <w15:commentEx w15:done="0" w15:paraId="398F9819"/>
  <w15:commentEx w15:done="0" w15:paraId="56AF22B3" w15:paraIdParent="398F9819"/>
  <w15:commentEx w15:done="0" w15:paraId="089073DF"/>
  <w15:commentEx w15:done="0" w15:paraId="5BFBEC69"/>
  <w15:commentEx w15:done="0" w15:paraId="4AC9ECFF"/>
  <w15:commentEx w15:done="0" w15:paraId="147DF51B"/>
  <w15:commentEx w15:done="1" w15:paraId="2683E2F8"/>
  <w15:commentEx w15:done="1" w15:paraId="4EA6CD05" w15:paraIdParent="2683E2F8"/>
  <w15:commentEx w15:done="1" w15:paraId="2E9D8A54"/>
  <w15:commentEx w15:done="1" w15:paraId="1E8950D9" w15:paraIdParent="2E9D8A54"/>
  <w15:commentEx w15:done="0" w15:paraId="0326149A"/>
  <w15:commentEx w15:done="0" w15:paraId="497654B4"/>
  <w15:commentEx w15:done="0" w15:paraId="557F163C" w15:paraIdParent="497654B4"/>
  <w15:commentEx w15:done="1" w15:paraId="771EFDD2"/>
  <w15:commentEx w15:done="1" w15:paraId="4C379ABC"/>
  <w15:commentEx w15:done="0" w15:paraId="2E18E8E4"/>
  <w15:commentEx w15:done="1" w15:paraId="44BB21F0"/>
  <w15:commentEx w15:done="0" w15:paraId="5A3C923D"/>
  <w15:commentEx w15:done="1" w15:paraId="053E6B57"/>
  <w15:commentEx w15:done="0" w15:paraId="7C122AF6"/>
  <w15:commentEx w15:paraId="1CA31004"/>
  <w15:commentEx w15:done="1" w15:paraId="35CD1D6D"/>
  <w15:commentEx w15:done="1" w15:paraId="2757E621"/>
  <w15:commentEx w15:done="1" w15:paraId="60766BE8"/>
  <w15:commentEx w15:done="1" w15:paraId="75DC2342" w15:paraIdParent="60766BE8"/>
  <w15:commentEx w15:paraId="62E9D963"/>
  <w15:commentEx w15:done="0" w15:paraId="2B3657B0"/>
  <w15:commentEx w15:done="0" w15:paraId="22737341"/>
  <w15:commentEx w15:done="0" w15:paraId="399A088C"/>
  <w15:commentEx w15:done="0" w15:paraId="71394B0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9C878DA" w16cex:dateUtc="2025-07-07T16:14:55.301Z"/>
  <w16cex:commentExtensible w16cex:durableId="4A706314" w16cex:dateUtc="2025-07-07T16:23:03.977Z">
    <w16cex:extLst>
      <w16:ext w16:uri="{CE6994B0-6A32-4C9F-8C6B-6E91EDA988CE}">
        <cr:reactions xmlns:cr="http://schemas.microsoft.com/office/comments/2020/reactions">
          <cr:reaction reactionType="1">
            <cr:reactionInfo dateUtc="2025-07-07T17:32:25.494Z">
              <cr:user userId="S::joao.gomes@saude.mg.gov.br::b9d706c6-83f4-4e2a-a6f5-94dd48638537" userProvider="AD" userName="Joao Paulo Gomes Carvalho"/>
            </cr:reactionInfo>
          </cr:reaction>
        </cr:reactions>
      </w16:ext>
    </w16cex:extLst>
  </w16cex:commentExtensible>
  <w16cex:commentExtensible w16cex:durableId="62C7C85B" w16cex:dateUtc="2025-07-07T17:32:42.463Z"/>
  <w16cex:commentExtensible w16cex:durableId="27EF2E56" w16cex:dateUtc="2025-07-07T17:55:22.901Z"/>
  <w16cex:commentExtensible w16cex:durableId="1D3B0D57" w16cex:dateUtc="2025-07-07T18:09:43.849Z"/>
  <w16cex:commentExtensible w16cex:durableId="0006E7EB" w16cex:dateUtc="2025-07-07T18:10:28.996Z"/>
  <w16cex:commentExtensible w16cex:durableId="00B2DFA5" w16cex:dateUtc="2025-07-07T18:12:03.362Z"/>
  <w16cex:commentExtensible w16cex:durableId="68C8EBEE" w16cex:dateUtc="2025-07-07T19:03:27.436Z"/>
  <w16cex:commentExtensible w16cex:durableId="01A3710B" w16cex:dateUtc="2025-07-07T19:06:13.377Z"/>
  <w16cex:commentExtensible w16cex:durableId="2F21AC1B" w16cex:dateUtc="2025-07-24T16:34:57.563Z"/>
  <w16cex:commentExtensible w16cex:durableId="161E41CA" w16cex:dateUtc="2025-07-24T14:30:38.054Z"/>
  <w16cex:commentExtensible w16cex:durableId="76255C3F" w16cex:dateUtc="2025-07-30T20:15:58.247Z"/>
  <w16cex:commentExtensible w16cex:durableId="15952E61" w16cex:dateUtc="2025-07-30T20:11:51.336Z"/>
  <w16cex:commentExtensible w16cex:durableId="1C83458E" w16cex:dateUtc="2025-07-30T19:30:56.25Z"/>
  <w16cex:commentExtensible w16cex:durableId="0CFEB501" w16cex:dateUtc="2025-07-09T14:22:03.694Z"/>
  <w16cex:commentExtensible w16cex:durableId="1FD590C7" w16cex:dateUtc="2025-07-09T14:26:15.399Z"/>
  <w16cex:commentExtensible w16cex:durableId="21795120" w16cex:dateUtc="2025-07-23T20:39:12.723Z"/>
  <w16cex:commentExtensible w16cex:durableId="6BF7776D" w16cex:dateUtc="2025-07-23T16:57:09.136Z"/>
  <w16cex:commentExtensible w16cex:durableId="4EAF62B8" w16cex:dateUtc="2025-07-09T15:40:48.442Z"/>
  <w16cex:commentExtensible w16cex:durableId="6E969559" w16cex:dateUtc="2025-07-23T16:47:37.349Z"/>
  <w16cex:commentExtensible w16cex:durableId="65B694AB" w16cex:dateUtc="2025-07-07T16:23:03.977Z">
    <w16cex:extLst>
      <w16:ext w16:uri="{CE6994B0-6A32-4C9F-8C6B-6E91EDA988CE}">
        <cr:reactions xmlns:cr="http://schemas.microsoft.com/office/comments/2020/reactions">
          <cr:reaction reactionType="1">
            <cr:reactionInfo dateUtc="2025-07-07T17:32:25.494Z">
              <cr:user userId="S::joao.gomes@saude.mg.gov.br::b9d706c6-83f4-4e2a-a6f5-94dd48638537" userProvider="AD" userName="Joao Paulo Gomes Carvalho"/>
            </cr:reactionInfo>
          </cr:reaction>
        </cr:reactions>
      </w16:ext>
    </w16cex:extLst>
  </w16cex:commentExtensible>
  <w16cex:commentExtensible w16cex:durableId="3CC2585B" w16cex:dateUtc="2025-07-07T17:32:42.463Z"/>
  <w16cex:commentExtensible w16cex:durableId="09140808" w16cex:dateUtc="2025-07-23T15:47:27.875Z"/>
  <w16cex:commentExtensible w16cex:durableId="02490246" w16cex:dateUtc="2025-07-22T19:20:21.304Z"/>
  <w16cex:commentExtensible w16cex:durableId="77E7E139" w16cex:dateUtc="2025-07-22T18:30:58.49Z"/>
  <w16cex:commentExtensible w16cex:durableId="36CC3ED4" w16cex:dateUtc="2025-07-22T18:06:05.281Z"/>
  <w16cex:commentExtensible w16cex:durableId="47FAF8A4" w16cex:dateUtc="2025-07-22T15:10:16.298Z"/>
  <w16cex:commentExtensible w16cex:durableId="3D999BA9" w16cex:dateUtc="2025-07-22T14:48:13.239Z"/>
  <w16cex:commentExtensible w16cex:durableId="2E8103EC" w16cex:dateUtc="2025-07-22T12:52:26.686Z"/>
  <w16cex:commentExtensible w16cex:durableId="332488BC" w16cex:dateUtc="2025-07-21T17:31:41.763Z"/>
  <w16cex:commentExtensible w16cex:durableId="11DF1B8E" w16cex:dateUtc="2025-07-24T16:56:25.491Z"/>
  <w16cex:commentExtensible w16cex:durableId="208DF6DD" w16cex:dateUtc="2025-07-21T13:48:59.894Z"/>
  <w16cex:commentExtensible w16cex:durableId="4056B64E" w16cex:dateUtc="2025-07-08T18:34:41.636Z"/>
  <w16cex:commentExtensible w16cex:durableId="4EC2610F" w16cex:dateUtc="2025-07-21T13:25:38.388Z"/>
  <w16cex:commentExtensible w16cex:durableId="08A8343D" w16cex:dateUtc="2025-07-21T13:25:18.722Z"/>
  <w16cex:commentExtensible w16cex:durableId="0DBF25CA" w16cex:dateUtc="2025-07-21T13:24:59.44Z"/>
  <w16cex:commentExtensible w16cex:durableId="0EA64A54" w16cex:dateUtc="2025-07-24T17:56:26.525Z"/>
  <w16cex:commentExtensible w16cex:durableId="09F2140A" w16cex:dateUtc="2025-07-24T17:56:53.833Z"/>
  <w16cex:commentExtensible w16cex:durableId="0BED8731" w16cex:dateUtc="2025-07-14T21:13:39.546Z">
    <w16cex:extLst>
      <w16:ext w16:uri="{CE6994B0-6A32-4C9F-8C6B-6E91EDA988CE}">
        <cr:reactions xmlns:cr="http://schemas.microsoft.com/office/comments/2020/reactions">
          <cr:reaction reactionType="1">
            <cr:reactionInfo dateUtc="2025-07-15T12:33:16.074Z">
              <cr:user userId="S::nilcilene.oliveira@saude.mg.gov.br::2b7a2852-af1a-4f38-9168-8fca30744779" userProvider="AD" userName="Nilcilene de Oliveira"/>
            </cr:reactionInfo>
          </cr:reaction>
        </cr:reactions>
      </w16:ext>
    </w16cex:extLst>
  </w16cex:commentExtensible>
  <w16cex:commentExtensible w16cex:durableId="7EFA0732" w16cex:dateUtc="2025-07-07T16:15:24.788Z"/>
  <w16cex:commentExtensible w16cex:durableId="50D44117" w16cex:dateUtc="2025-07-24T18:20:42.729Z"/>
  <w16cex:commentExtensible w16cex:durableId="7C4D3715" w16cex:dateUtc="2025-07-18T14:50:28.183Z"/>
  <w16cex:commentExtensible w16cex:durableId="0991FA5A" w16cex:dateUtc="2025-07-18T14:07:56.21Z"/>
  <w16cex:commentExtensible w16cex:durableId="7678FAA2" w16cex:dateUtc="2025-07-18T14:01:09.2Z"/>
  <w16cex:commentExtensible w16cex:durableId="7A3E1918" w16cex:dateUtc="2025-07-24T13:57:22.252Z"/>
  <w16cex:commentExtensible w16cex:durableId="7EA9E9FB" w16cex:dateUtc="2025-07-15T20:48:39.97Z">
    <w16cex:extLst>
      <w16:ext w16:uri="{CE6994B0-6A32-4C9F-8C6B-6E91EDA988CE}">
        <cr:reactions xmlns:cr="http://schemas.microsoft.com/office/comments/2020/reactions">
          <cr:reaction reactionType="1">
            <cr:reactionInfo dateUtc="2025-07-16T17:09:53.384Z">
              <cr:user userId="S::nilcilene.oliveira@saude.mg.gov.br::2b7a2852-af1a-4f38-9168-8fca30744779" userProvider="AD" userName="Nilcilene de Oliveira"/>
            </cr:reactionInfo>
          </cr:reaction>
        </cr:reactions>
      </w16:ext>
    </w16cex:extLst>
  </w16cex:commentExtensible>
  <w16cex:commentExtensible w16cex:durableId="4E472AEA" w16cex:dateUtc="2025-07-15T20:49:05.868Z">
    <w16cex:extLst>
      <w16:ext w16:uri="{CE6994B0-6A32-4C9F-8C6B-6E91EDA988CE}">
        <cr:reactions xmlns:cr="http://schemas.microsoft.com/office/comments/2020/reactions">
          <cr:reaction reactionType="1">
            <cr:reactionInfo dateUtc="2025-07-16T17:10:01.864Z">
              <cr:user userId="S::nilcilene.oliveira@saude.mg.gov.br::2b7a2852-af1a-4f38-9168-8fca30744779" userProvider="AD" userName="Nilcilene de Oliveira"/>
            </cr:reactionInfo>
          </cr:reaction>
        </cr:reactions>
      </w16:ext>
    </w16cex:extLst>
  </w16cex:commentExtensible>
  <w16cex:commentExtensible w16cex:durableId="4A0250C0" w16cex:dateUtc="2025-07-15T20:49:46.416Z">
    <w16cex:extLst>
      <w16:ext w16:uri="{CE6994B0-6A32-4C9F-8C6B-6E91EDA988CE}">
        <cr:reactions xmlns:cr="http://schemas.microsoft.com/office/comments/2020/reactions">
          <cr:reaction reactionType="1">
            <cr:reactionInfo dateUtc="2025-07-22T18:00:11.632Z">
              <cr:user userId="S::nilcilene.oliveira@saude.mg.gov.br::2b7a2852-af1a-4f38-9168-8fca30744779" userProvider="AD" userName="Nilcilene de Oliveira"/>
            </cr:reactionInfo>
          </cr:reaction>
        </cr:reactions>
      </w16:ext>
    </w16cex:extLst>
  </w16cex:commentExtensible>
  <w16cex:commentExtensible w16cex:durableId="7E63E270" w16cex:dateUtc="2025-07-24T14:04:55.317Z"/>
  <w16cex:commentExtensible w16cex:durableId="23F5BAD7" w16cex:dateUtc="2025-07-24T14:29:17.752Z"/>
  <w16cex:commentExtensible w16cex:durableId="344C4C28" w16cex:dateUtc="2025-07-24T18:23:44.905Z"/>
  <w16cex:commentExtensible w16cex:durableId="4E712839" w16cex:dateUtc="2025-07-15T21:07:30.067Z">
    <w16cex:extLst>
      <w16:ext w16:uri="{CE6994B0-6A32-4C9F-8C6B-6E91EDA988CE}">
        <cr:reactions xmlns:cr="http://schemas.microsoft.com/office/comments/2020/reactions">
          <cr:reaction reactionType="1">
            <cr:reactionInfo dateUtc="2025-07-16T17:10:40.088Z">
              <cr:user userId="S::nilcilene.oliveira@saude.mg.gov.br::2b7a2852-af1a-4f38-9168-8fca30744779" userProvider="AD" userName="Nilcilene de Oliveira"/>
            </cr:reactionInfo>
          </cr:reaction>
        </cr:reactions>
      </w16:ext>
    </w16cex:extLst>
  </w16cex:commentExtensible>
  <w16cex:commentExtensible w16cex:durableId="25F14117" w16cex:dateUtc="2025-07-15T21:09:15.961Z"/>
  <w16cex:commentExtensible w16cex:durableId="076711D8" w16cex:dateUtc="2025-07-15T21:09:29.99Z">
    <w16cex:extLst>
      <w16:ext w16:uri="{CE6994B0-6A32-4C9F-8C6B-6E91EDA988CE}">
        <cr:reactions xmlns:cr="http://schemas.microsoft.com/office/comments/2020/reactions">
          <cr:reaction reactionType="1">
            <cr:reactionInfo dateUtc="2025-07-16T17:10:54.209Z">
              <cr:user userId="S::nilcilene.oliveira@saude.mg.gov.br::2b7a2852-af1a-4f38-9168-8fca30744779" userProvider="AD" userName="Nilcilene de Oliveira"/>
            </cr:reactionInfo>
          </cr:reaction>
        </cr:reactions>
      </w16:ext>
    </w16cex:extLst>
  </w16cex:commentExtensible>
  <w16cex:commentExtensible w16cex:durableId="2A8FBFD2" w16cex:dateUtc="2025-07-15T21:10:32.26Z"/>
  <w16cex:commentExtensible w16cex:durableId="2F605238" w16cex:dateUtc="2025-07-16T14:21:21.126Z"/>
  <w16cex:commentExtensible w16cex:durableId="61AC1476" w16cex:dateUtc="2025-07-16T14:22:27.451Z">
    <w16cex:extLst>
      <w16:ext w16:uri="{CE6994B0-6A32-4C9F-8C6B-6E91EDA988CE}">
        <cr:reactions xmlns:cr="http://schemas.microsoft.com/office/comments/2020/reactions">
          <cr:reaction reactionType="1">
            <cr:reactionInfo dateUtc="2025-07-16T17:13:11.594Z">
              <cr:user userId="S::nilcilene.oliveira@saude.mg.gov.br::2b7a2852-af1a-4f38-9168-8fca30744779" userProvider="AD" userName="Nilcilene de Oliveira"/>
            </cr:reactionInfo>
          </cr:reaction>
        </cr:reactions>
      </w16:ext>
    </w16cex:extLst>
  </w16cex:commentExtensible>
  <w16cex:commentExtensible w16cex:durableId="6C724F91" w16cex:dateUtc="2025-07-24T18:42:16.191Z"/>
  <w16cex:commentExtensible w16cex:durableId="14104063" w16cex:dateUtc="2025-07-25T13:10:29.078Z"/>
  <w16cex:commentExtensible w16cex:durableId="2402263C" w16cex:dateUtc="2025-07-17T16:15:44.872Z"/>
  <w16cex:commentExtensible w16cex:durableId="270EC32A" w16cex:dateUtc="2025-07-17T15:19:03.965Z"/>
  <w16cex:commentExtensible w16cex:durableId="6E0175A8" w16cex:dateUtc="2025-07-16T14:31:24.913Z">
    <w16cex:extLst>
      <w16:ext w16:uri="{CE6994B0-6A32-4C9F-8C6B-6E91EDA988CE}">
        <cr:reactions xmlns:cr="http://schemas.microsoft.com/office/comments/2020/reactions">
          <cr:reaction reactionType="1">
            <cr:reactionInfo dateUtc="2025-07-16T17:14:13.863Z">
              <cr:user userId="S::nilcilene.oliveira@saude.mg.gov.br::2b7a2852-af1a-4f38-9168-8fca30744779" userProvider="AD" userName="Nilcilene de Oliveira"/>
            </cr:reactionInfo>
          </cr:reaction>
        </cr:reactions>
      </w16:ext>
    </w16cex:extLst>
  </w16cex:commentExtensible>
  <w16cex:commentExtensible w16cex:durableId="3883B4EA" w16cex:dateUtc="2025-07-30T19:25:07.549Z"/>
  <w16cex:commentExtensible w16cex:durableId="713BAEFA" w16cex:dateUtc="2025-07-29T19:41:11.726Z"/>
  <w16cex:commentExtensible w16cex:durableId="4D354E4C" w16cex:dateUtc="2025-07-29T12:44:40.257Z"/>
  <w16cex:commentExtensible w16cex:durableId="011073AE" w16cex:dateUtc="2025-07-28T19:51:42.593Z"/>
  <w16cex:commentExtensible w16cex:durableId="67C37371" w16cex:dateUtc="2025-07-28T19:50:11.178Z"/>
  <w16cex:commentExtensible w16cex:durableId="59AD7550" w16cex:dateUtc="2025-07-28T19:49:42.128Z"/>
  <w16cex:commentExtensible w16cex:durableId="6EF6CF84" w16cex:dateUtc="2025-07-28T19:51:26.654Z"/>
  <w16cex:commentExtensible w16cex:durableId="2AFDB8A0" w16cex:dateUtc="2025-07-28T19:22:58.554Z"/>
  <w16cex:commentExtensible w16cex:durableId="0CCA8B41" w16cex:dateUtc="2025-07-28T18:57:51.298Z"/>
  <w16cex:commentExtensible w16cex:durableId="69B69168" w16cex:dateUtc="2025-07-16T14:40:27.26Z"/>
  <w16cex:commentExtensible w16cex:durableId="5C0F3FFF" w16cex:dateUtc="2025-07-07T17:55:22.901Z"/>
  <w16cex:commentExtensible w16cex:durableId="10B7643B" w16cex:dateUtc="2025-07-17T13:50:27.818Z"/>
  <w16cex:commentExtensible w16cex:durableId="7AC1267E" w16cex:dateUtc="2025-07-16T16:46:14.865Z">
    <w16cex:extLst>
      <w16:ext w16:uri="{CE6994B0-6A32-4C9F-8C6B-6E91EDA988CE}">
        <cr:reactions xmlns:cr="http://schemas.microsoft.com/office/comments/2020/reactions">
          <cr:reaction reactionType="1">
            <cr:reactionInfo dateUtc="2025-07-16T17:16:33.215Z">
              <cr:user userId="S::nilcilene.oliveira@saude.mg.gov.br::2b7a2852-af1a-4f38-9168-8fca30744779" userProvider="AD" userName="Nilcilene de Oliveira"/>
            </cr:reactionInfo>
          </cr:reaction>
        </cr:reactions>
      </w16:ext>
    </w16cex:extLst>
  </w16cex:commentExtensible>
  <w16cex:commentExtensible w16cex:durableId="357F63DC" w16cex:dateUtc="2025-07-07T18:02:04.506Z"/>
  <w16cex:commentExtensible w16cex:durableId="382EBD34" w16cex:dateUtc="2025-07-16T16:47:45.871Z"/>
  <w16cex:commentExtensible w16cex:durableId="492BC2BA" w16cex:dateUtc="2025-07-16T16:51:28.222Z"/>
  <w16cex:commentExtensible w16cex:durableId="22972C4B" w16cex:dateUtc="2025-07-25T13:14:40.085Z"/>
  <w16cex:commentExtensible w16cex:durableId="42B7DBA7" w16cex:dateUtc="2025-07-16T16:53:28.974Z"/>
  <w16cex:commentExtensible w16cex:durableId="64A3611B" w16cex:dateUtc="2025-07-16T20:11:30.766Z"/>
  <w16cex:commentExtensible w16cex:durableId="2748E43C" w16cex:dateUtc="2025-07-16T16:55:34.162Z">
    <w16cex:extLst>
      <w16:ext w16:uri="{CE6994B0-6A32-4C9F-8C6B-6E91EDA988CE}">
        <cr:reactions xmlns:cr="http://schemas.microsoft.com/office/comments/2020/reactions">
          <cr:reaction reactionType="1">
            <cr:reactionInfo dateUtc="2025-07-16T17:18:09.519Z">
              <cr:user userId="S::nilcilene.oliveira@saude.mg.gov.br::2b7a2852-af1a-4f38-9168-8fca30744779" userProvider="AD" userName="Nilcilene de Oliveira"/>
            </cr:reactionInfo>
          </cr:reaction>
        </cr:reactions>
      </w16:ext>
    </w16cex:extLst>
  </w16cex:commentExtensible>
  <w16cex:commentExtensible w16cex:durableId="60945CCC" w16cex:dateUtc="2025-07-16T16:55:50.366Z"/>
  <w16cex:commentExtensible w16cex:durableId="3B1987CC" w16cex:dateUtc="2025-07-16T16:57:13.617Z"/>
  <w16cex:commentExtensible w16cex:durableId="421ACD5D" w16cex:dateUtc="2025-07-25T20:49:32.489Z"/>
  <w16cex:commentExtensible w16cex:durableId="08FB2AF7" w16cex:dateUtc="2025-07-14T21:13:08.28Z">
    <w16cex:extLst>
      <w16:ext w16:uri="{CE6994B0-6A32-4C9F-8C6B-6E91EDA988CE}">
        <cr:reactions xmlns:cr="http://schemas.microsoft.com/office/comments/2020/reactions">
          <cr:reaction reactionType="1">
            <cr:reactionInfo dateUtc="2025-07-15T12:33:03.252Z">
              <cr:user userId="S::nilcilene.oliveira@saude.mg.gov.br::2b7a2852-af1a-4f38-9168-8fca30744779" userProvider="AD" userName="Nilcilene de Oliveira"/>
            </cr:reactionInfo>
          </cr:reaction>
        </cr:reactions>
      </w16:ext>
    </w16cex:extLst>
  </w16cex:commentExtensible>
  <w16cex:commentExtensible w16cex:durableId="3D281D8B" w16cex:dateUtc="2025-07-16T16:58:26.941Z"/>
  <w16cex:commentExtensible w16cex:durableId="3847CD8B" w16cex:dateUtc="2025-07-16T19:25:00.668Z"/>
  <w16cex:commentExtensible w16cex:durableId="14FB278A" w16cex:dateUtc="2025-07-16T16:59:08.311Z"/>
  <w16cex:commentExtensible w16cex:durableId="0C0CF881" w16cex:dateUtc="2025-07-16T19:02:58.356Z"/>
  <w16cex:commentExtensible w16cex:durableId="1B979B96" w16cex:dateUtc="2025-07-16T17:40:53.557Z"/>
  <w16cex:commentExtensible w16cex:durableId="65B65ADF" w16cex:dateUtc="2025-07-25T22:02:40.994Z"/>
  <w16cex:commentExtensible w16cex:durableId="40EC9413" w16cex:dateUtc="2025-07-16T17:19:38.17Z"/>
  <w16cex:commentExtensible w16cex:durableId="00887A18" w16cex:dateUtc="2025-07-28T17:12:49.46Z"/>
  <w16cex:commentExtensible w16cex:durableId="408CBC3E" w16cex:dateUtc="2025-07-16T17:17:58.055Z"/>
  <w16cex:commentExtensible w16cex:durableId="50F18AB9" w16cex:dateUtc="2025-07-16T17:17:05.522Z"/>
  <w16cex:commentExtensible w16cex:durableId="571BD25A" w16cex:dateUtc="2025-07-28T18:15:20.921Z"/>
  <w16cex:commentExtensible w16cex:durableId="7F153777" w16cex:dateUtc="2025-07-16T17:02:40.663Z"/>
  <w16cex:commentExtensible w16cex:durableId="3BFCC26A" w16cex:dateUtc="2025-07-30T17:42:27.645Z"/>
  <w16cex:commentExtensible w16cex:durableId="1DA26560" w16cex:dateUtc="2025-07-30T18:15:53.588Z"/>
  <w16cex:commentExtensible w16cex:durableId="2B3361F1" w16cex:dateUtc="2025-07-28T18:51:59.631Z"/>
  <w16cex:commentExtensible w16cex:durableId="14B4B10C" w16cex:dateUtc="2025-07-16T17:11:21.947Z"/>
  <w16cex:commentExtensible w16cex:durableId="50509A31" w16cex:dateUtc="2025-07-28T17:54:03.901Z"/>
  <w16cex:commentExtensible w16cex:durableId="4DD82880" w16cex:dateUtc="2025-07-28T17:58:56.002Z"/>
  <w16cex:commentExtensible w16cex:durableId="1D171D7B" w16cex:dateUtc="2025-07-28T16:50:23.973Z"/>
</w16cex:commentsExtensible>
</file>

<file path=word/commentsIds.xml><?xml version="1.0" encoding="utf-8"?>
<w16cid:commentsIds xmlns:mc="http://schemas.openxmlformats.org/markup-compatibility/2006" xmlns:w16cid="http://schemas.microsoft.com/office/word/2016/wordml/cid" mc:Ignorable="w16cid">
  <w16cid:commentId w16cid:paraId="23D7549D" w16cid:durableId="39C878DA"/>
  <w16cid:commentId w16cid:paraId="0B29025D" w16cid:durableId="4A706314"/>
  <w16cid:commentId w16cid:paraId="33BBA4E0" w16cid:durableId="62C7C85B"/>
  <w16cid:commentId w16cid:paraId="712B5249" w16cid:durableId="27EF2E56"/>
  <w16cid:commentId w16cid:paraId="0775113C" w16cid:durableId="1D3B0D57"/>
  <w16cid:commentId w16cid:paraId="33A47972" w16cid:durableId="0006E7EB"/>
  <w16cid:commentId w16cid:paraId="7EC4A945" w16cid:durableId="00B2DFA5"/>
  <w16cid:commentId w16cid:paraId="36A608A8" w16cid:durableId="68C8EBEE"/>
  <w16cid:commentId w16cid:paraId="2CACAB67" w16cid:durableId="01A3710B"/>
  <w16cid:commentId w16cid:paraId="6877F438" w16cid:durableId="4EAF62B8"/>
  <w16cid:commentId w16cid:paraId="37AB3174" w16cid:durableId="65B694AB"/>
  <w16cid:commentId w16cid:paraId="7980BCA3" w16cid:durableId="3CC2585B"/>
  <w16cid:commentId w16cid:paraId="0170921E" w16cid:durableId="4056B64E"/>
  <w16cid:commentId w16cid:paraId="3D338E8C" w16cid:durableId="7EFA0732"/>
  <w16cid:commentId w16cid:paraId="1BE4B393" w16cid:durableId="7EA9E9FB"/>
  <w16cid:commentId w16cid:paraId="4FF3EAF8" w16cid:durableId="4E472AEA"/>
  <w16cid:commentId w16cid:paraId="17695319" w16cid:durableId="4A0250C0"/>
  <w16cid:commentId w16cid:paraId="6B7B6FC5" w16cid:durableId="4E712839"/>
  <w16cid:commentId w16cid:paraId="4A3C261A" w16cid:durableId="25F14117"/>
  <w16cid:commentId w16cid:paraId="17FA4978" w16cid:durableId="076711D8"/>
  <w16cid:commentId w16cid:paraId="21D17B73" w16cid:durableId="2A8FBFD2"/>
  <w16cid:commentId w16cid:paraId="456EB743" w16cid:durableId="2F605238"/>
  <w16cid:commentId w16cid:paraId="583A70CF" w16cid:durableId="61AC1476"/>
  <w16cid:commentId w16cid:paraId="45F8FAA2" w16cid:durableId="6E0175A8"/>
  <w16cid:commentId w16cid:paraId="531E67F4" w16cid:durableId="69B69168"/>
  <w16cid:commentId w16cid:paraId="354DB01F" w16cid:durableId="7AC1267E"/>
  <w16cid:commentId w16cid:paraId="4DF263FB" w16cid:durableId="14B4B10C"/>
  <w16cid:commentId w16cid:paraId="0676BCDA" w16cid:durableId="1B979B96"/>
  <w16cid:commentId w16cid:paraId="30E6E5D6" w16cid:durableId="0C0CF881"/>
  <w16cid:commentId w16cid:paraId="5377DE8E" w16cid:durableId="3847CD8B"/>
  <w16cid:commentId w16cid:paraId="4132F186" w16cid:durableId="08FB2AF7"/>
  <w16cid:commentId w16cid:paraId="42B97438" w16cid:durableId="64A3611B"/>
  <w16cid:commentId w16cid:paraId="2AE1BBF7" w16cid:durableId="357F63DC"/>
  <w16cid:commentId w16cid:paraId="1D3BDC33" w16cid:durableId="10B7643B"/>
  <w16cid:commentId w16cid:paraId="0E3EE626" w16cid:durableId="5C0F3FFF"/>
  <w16cid:commentId w16cid:paraId="4391D0A0" w16cid:durableId="270EC32A"/>
  <w16cid:commentId w16cid:paraId="7AB2B0E0" w16cid:durableId="2402263C"/>
  <w16cid:commentId w16cid:paraId="4630445F" w16cid:durableId="7678FAA2"/>
  <w16cid:commentId w16cid:paraId="27481643" w16cid:durableId="0991FA5A"/>
  <w16cid:commentId w16cid:paraId="528A3B12" w16cid:durableId="7C4D3715"/>
  <w16cid:commentId w16cid:paraId="1213E8DA" w16cid:durableId="0DBF25CA"/>
  <w16cid:commentId w16cid:paraId="08C89CB1" w16cid:durableId="08A8343D"/>
  <w16cid:commentId w16cid:paraId="5F5BD0EF" w16cid:durableId="4EC2610F"/>
  <w16cid:commentId w16cid:paraId="4431CB29" w16cid:durableId="2E8103EC"/>
  <w16cid:commentId w16cid:paraId="1B97D482" w16cid:durableId="0BED8731"/>
  <w16cid:commentId w16cid:paraId="6BA11A6D" w16cid:durableId="3D999BA9"/>
  <w16cid:commentId w16cid:paraId="46D90A1B" w16cid:durableId="47FAF8A4"/>
  <w16cid:commentId w16cid:paraId="52831132" w16cid:durableId="36CC3ED4"/>
  <w16cid:commentId w16cid:paraId="761F01A6" w16cid:durableId="77E7E139"/>
  <w16cid:commentId w16cid:paraId="0148581C" w16cid:durableId="02490246"/>
  <w16cid:commentId w16cid:paraId="6D90CA0B" w16cid:durableId="09140808"/>
  <w16cid:commentId w16cid:paraId="2EA7C5FE" w16cid:durableId="6E969559"/>
  <w16cid:commentId w16cid:paraId="7555EE00" w16cid:durableId="6BF7776D"/>
  <w16cid:commentId w16cid:paraId="001C65D0" w16cid:durableId="21795120"/>
  <w16cid:commentId w16cid:paraId="401228B3" w16cid:durableId="7A3E1918"/>
  <w16cid:commentId w16cid:paraId="0AED2AC5" w16cid:durableId="7E63E270"/>
  <w16cid:commentId w16cid:paraId="16C9F72C" w16cid:durableId="23F5BAD7"/>
  <w16cid:commentId w16cid:paraId="125ED9FA" w16cid:durableId="161E41CA"/>
  <w16cid:commentId w16cid:paraId="4831B0A7" w16cid:durableId="2F21AC1B"/>
  <w16cid:commentId w16cid:paraId="185BED94" w16cid:durableId="11DF1B8E"/>
  <w16cid:commentId w16cid:paraId="3BA05DFF" w16cid:durableId="0EA64A54"/>
  <w16cid:commentId w16cid:paraId="3987A7AF" w16cid:durableId="09F2140A"/>
  <w16cid:commentId w16cid:paraId="7C921D5F" w16cid:durableId="50D44117"/>
  <w16cid:commentId w16cid:paraId="576AA130" w16cid:durableId="344C4C28"/>
  <w16cid:commentId w16cid:paraId="58737C9D" w16cid:durableId="6C724F91"/>
  <w16cid:commentId w16cid:paraId="5E9E8020" w16cid:durableId="14104063"/>
  <w16cid:commentId w16cid:paraId="4095D210" w16cid:durableId="22972C4B"/>
  <w16cid:commentId w16cid:paraId="300028D5" w16cid:durableId="421ACD5D"/>
  <w16cid:commentId w16cid:paraId="46D59DBB" w16cid:durableId="65B65ADF"/>
  <w16cid:commentId w16cid:paraId="34407534" w16cid:durableId="00887A18"/>
  <w16cid:commentId w16cid:paraId="3BA605FC" w16cid:durableId="571BD25A"/>
  <w16cid:commentId w16cid:paraId="60DA7E5F" w16cid:durableId="3BFCC26A"/>
  <w16cid:commentId w16cid:paraId="4DCBF864" w16cid:durableId="1DA26560"/>
  <w16cid:commentId w16cid:paraId="57E60B6C" w16cid:durableId="382EBD34"/>
  <w16cid:commentId w16cid:paraId="0428C55C" w16cid:durableId="50F18AB9"/>
  <w16cid:commentId w16cid:paraId="398F9819" w16cid:durableId="1D171D7B"/>
  <w16cid:commentId w16cid:paraId="56AF22B3" w16cid:durableId="4DD82880"/>
  <w16cid:commentId w16cid:paraId="089073DF" w16cid:durableId="50509A31"/>
  <w16cid:commentId w16cid:paraId="5BFBEC69" w16cid:durableId="2B3361F1"/>
  <w16cid:commentId w16cid:paraId="4AC9ECFF" w16cid:durableId="0CCA8B41"/>
  <w16cid:commentId w16cid:paraId="147DF51B" w16cid:durableId="2AFDB8A0"/>
  <w16cid:commentId w16cid:paraId="2683E2F8" w16cid:durableId="492BC2BA"/>
  <w16cid:commentId w16cid:paraId="4EA6CD05" w16cid:durableId="208DF6DD"/>
  <w16cid:commentId w16cid:paraId="2E9D8A54" w16cid:durableId="42B7DBA7"/>
  <w16cid:commentId w16cid:paraId="1E8950D9" w16cid:durableId="408CBC3E"/>
  <w16cid:commentId w16cid:paraId="0326149A" w16cid:durableId="6EF6CF84"/>
  <w16cid:commentId w16cid:paraId="497654B4" w16cid:durableId="59AD7550"/>
  <w16cid:commentId w16cid:paraId="557F163C" w16cid:durableId="67C37371"/>
  <w16cid:commentId w16cid:paraId="771EFDD2" w16cid:durableId="2748E43C"/>
  <w16cid:commentId w16cid:paraId="4C379ABC" w16cid:durableId="60945CCC"/>
  <w16cid:commentId w16cid:paraId="2E18E8E4" w16cid:durableId="011073AE"/>
  <w16cid:commentId w16cid:paraId="44BB21F0" w16cid:durableId="3B1987CC"/>
  <w16cid:commentId w16cid:paraId="5A3C923D" w16cid:durableId="4D354E4C"/>
  <w16cid:commentId w16cid:paraId="053E6B57" w16cid:durableId="3D281D8B"/>
  <w16cid:commentId w16cid:paraId="7C122AF6" w16cid:durableId="713BAEFA"/>
  <w16cid:commentId w16cid:paraId="1CA31004" w16cid:durableId="332488BC"/>
  <w16cid:commentId w16cid:paraId="35CD1D6D" w16cid:durableId="14FB278A"/>
  <w16cid:commentId w16cid:paraId="2757E621" w16cid:durableId="0CFEB501"/>
  <w16cid:commentId w16cid:paraId="60766BE8" w16cid:durableId="7F153777"/>
  <w16cid:commentId w16cid:paraId="75DC2342" w16cid:durableId="40EC9413"/>
  <w16cid:commentId w16cid:paraId="62E9D963" w16cid:durableId="1FD590C7"/>
  <w16cid:commentId w16cid:paraId="2B3657B0" w16cid:durableId="3883B4EA"/>
  <w16cid:commentId w16cid:paraId="22737341" w16cid:durableId="1C83458E"/>
  <w16cid:commentId w16cid:paraId="399A088C" w16cid:durableId="15952E61"/>
  <w16cid:commentId w16cid:paraId="71394B09" w16cid:durableId="76255C3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XvtKwiEvEJ68iJ" int2:id="Pt5sf7MR">
      <int2:state int2:type="spell" int2:value="Rejected"/>
    </int2:textHash>
    <int2:textHash int2:hashCode="Vh8jQsBjaDrYDU" int2:id="ysquzzlV">
      <int2:state int2:type="spell" int2:value="Rejected"/>
    </int2:textHash>
    <int2:textHash int2:hashCode="WKJQ6jY4sx1+nj" int2:id="aBNw3oCJ">
      <int2:state int2:type="spell" int2:value="Rejected"/>
    </int2:textHash>
    <int2:textHash int2:hashCode="ICMn3ZvorsLazO" int2:id="XBLWNqWk">
      <int2:state int2:type="spell" int2:value="Rejected"/>
    </int2:textHash>
    <int2:textHash int2:hashCode="4xvemMhduYWYgW" int2:id="tW6atK9h">
      <int2:state int2:type="spell" int2:value="Rejected"/>
    </int2:textHash>
    <int2:textHash int2:hashCode="yYSE8NINuSMPBM" int2:id="UZaRsnh6">
      <int2:state int2:type="spell" int2:value="Rejected"/>
    </int2:textHash>
    <int2:textHash int2:hashCode="iAF1Xa2ubMGWLz" int2:id="CGkUIKy8">
      <int2:state int2:type="spell" int2:value="Rejected"/>
    </int2:textHash>
    <int2:textHash int2:hashCode="u7hWThsWDuJaUy" int2:id="3f3GWDc7">
      <int2:state int2:type="spell" int2:value="Rejected"/>
    </int2:textHash>
    <int2:textHash int2:hashCode="yPOeQriMEyOCSl" int2:id="07TjdNJe">
      <int2:state int2:type="spell" int2:value="Rejected"/>
    </int2:textHash>
    <int2:textHash int2:hashCode="vYeSYa30v6y4ei" int2:id="moLD2qMg">
      <int2:state int2:type="spell" int2:value="Rejected"/>
    </int2:textHash>
    <int2:textHash int2:hashCode="z1+fCj6eenACKw" int2:id="u1fgt8jW">
      <int2:state int2:type="spell" int2:value="Rejected"/>
    </int2:textHash>
    <int2:textHash int2:hashCode="KwlBGAdDPw9wEK" int2:id="ILktTKhC">
      <int2:state int2:type="spell" int2:value="Rejected"/>
    </int2:textHash>
    <int2:textHash int2:hashCode="hu3rva2ou+BX8b" int2:id="iISKuXu0">
      <int2:state int2:type="spell" int2:value="Rejected"/>
    </int2:textHash>
    <int2:textHash int2:hashCode="+pN3dizlouZIWL" int2:id="MPBzFSGj">
      <int2:state int2:type="spell" int2:value="Rejected"/>
    </int2:textHash>
    <int2:textHash int2:hashCode="gMqhxBgR+thMVG" int2:id="nMGuzg3u">
      <int2:state int2:type="spell" int2:value="Rejected"/>
    </int2:textHash>
    <int2:textHash int2:hashCode="atMK8v7lT9/q06" int2:id="c2qdUmmU">
      <int2:state int2:type="spell" int2:value="Rejected"/>
    </int2:textHash>
    <int2:textHash int2:hashCode="13ZhzYJv1NMOqP" int2:id="fY866tvT">
      <int2:state int2:type="spell" int2:value="Rejected"/>
    </int2:textHash>
    <int2:textHash int2:hashCode="aBWAIuqIIsum6J" int2:id="yCVhVEOF">
      <int2:state int2:type="spell" int2:value="Rejected"/>
    </int2:textHash>
    <int2:textHash int2:hashCode="ivurxKnb/M33rF" int2:id="PtwPjOhu">
      <int2:state int2:type="spell" int2:value="Rejected"/>
    </int2:textHash>
    <int2:textHash int2:hashCode="xmwQRHjT9fLxmy" int2:id="FWecL0mO">
      <int2:state int2:type="spell" int2:value="Rejected"/>
    </int2:textHash>
    <int2:textHash int2:hashCode="Wl8UhFRrD4P56R" int2:id="9bbQ226t">
      <int2:state int2:type="spell" int2:value="Rejected"/>
    </int2:textHash>
    <int2:textHash int2:hashCode="fUuGWPGhiHnD7S" int2:id="ksFE3zA6">
      <int2:state int2:type="spell" int2:value="Rejected"/>
    </int2:textHash>
    <int2:textHash int2:hashCode="/fI+gKiehEb0sj" int2:id="SLjLFKJ3">
      <int2:state int2:type="spell" int2:value="Rejected"/>
    </int2:textHash>
    <int2:textHash int2:hashCode="byUN+qzPkOxyKc" int2:id="3NwVWyUW">
      <int2:state int2:type="spell" int2:value="Rejected"/>
    </int2:textHash>
    <int2:textHash int2:hashCode="GDZktQU+Fw4ric" int2:id="7f2j05lR">
      <int2:state int2:type="spell" int2:value="Rejected"/>
    </int2:textHash>
    <int2:textHash int2:hashCode="z9QfwHQTL9XLl3" int2:id="Nl50uJE3">
      <int2:state int2:type="spell" int2:value="Rejected"/>
    </int2:textHash>
    <int2:textHash int2:hashCode="nIIRbe/MD/PkfD" int2:id="gPhAeZVR">
      <int2:state int2:type="spell" int2:value="Rejected"/>
    </int2:textHash>
    <int2:textHash int2:hashCode="l2OnHg4qkVtXji" int2:id="JIWaM1Lj">
      <int2:state int2:type="spell" int2:value="Rejected"/>
    </int2:textHash>
    <int2:textHash int2:hashCode="8NLJboVh2cG5dY" int2:id="jT9Vzez2">
      <int2:state int2:type="spell" int2:value="Rejected"/>
    </int2:textHash>
    <int2:textHash int2:hashCode="T3KOj37yNUCGsT" int2:id="LuhijMJT">
      <int2:state int2:type="spell" int2:value="Rejected"/>
    </int2:textHash>
    <int2:textHash int2:hashCode="PNOat93ySZQ56T" int2:id="W8zi0Hqp">
      <int2:state int2:type="spell" int2:value="Rejected"/>
    </int2:textHash>
    <int2:textHash int2:hashCode="MQqcVQFxGXg8OK" int2:id="EeQuPTUs">
      <int2:state int2:type="spell" int2:value="Rejected"/>
    </int2:textHash>
    <int2:textHash int2:hashCode="7FmdrDnhIYEqze" int2:id="4lAEdx1K">
      <int2:state int2:type="spell" int2:value="Rejected"/>
    </int2:textHash>
    <int2:textHash int2:hashCode="x+bksG0s206SHq" int2:id="4UR2SWt5">
      <int2:state int2:type="spell" int2:value="Rejected"/>
    </int2:textHash>
    <int2:textHash int2:hashCode="dLSa/qb1dASwSy" int2:id="eZDJXCT2">
      <int2:state int2:type="spell" int2:value="Rejected"/>
    </int2:textHash>
    <int2:textHash int2:hashCode="nMTBP9ts+2HpCZ" int2:id="jgt8iqGz">
      <int2:state int2:type="spell" int2:value="Rejected"/>
    </int2:textHash>
    <int2:textHash int2:hashCode="tM4N9S322v4N14" int2:id="z2RihBqX">
      <int2:state int2:type="spell" int2:value="Rejected"/>
    </int2:textHash>
    <int2:textHash int2:hashCode="o3nXZK/0fxC/WD" int2:id="96LN5L2m">
      <int2:state int2:type="spell" int2:value="Rejected"/>
    </int2:textHash>
    <int2:textHash int2:hashCode="J7DJhZSPj0fEqY" int2:id="prNeS1V7">
      <int2:state int2:type="spell" int2:value="Rejected"/>
    </int2:textHash>
    <int2:textHash int2:hashCode="pf/7nyGisz5dqg" int2:id="eK5Z7HPs">
      <int2:state int2:type="spell" int2:value="Rejected"/>
    </int2:textHash>
    <int2:textHash int2:hashCode="pinuPwc58DSZMj" int2:id="h3CQz1Ii">
      <int2:state int2:type="spell" int2:value="Rejected"/>
    </int2:textHash>
    <int2:textHash int2:hashCode="ItAc7CGwQL49B0" int2:id="brUoeuSC">
      <int2:state int2:type="spell" int2:value="Rejected"/>
    </int2:textHash>
    <int2:textHash int2:hashCode="LbcI+7dJyEW1sI" int2:id="1Y1sE9Cp">
      <int2:state int2:type="spell" int2:value="Rejected"/>
    </int2:textHash>
    <int2:textHash int2:hashCode="OlYRBxYyOxFErT" int2:id="LKBrZuxU">
      <int2:state int2:type="spell" int2:value="Rejected"/>
    </int2:textHash>
    <int2:textHash int2:hashCode="x+qINMNeQZlO+9" int2:id="oYdxjuo3">
      <int2:state int2:type="spell" int2:value="Rejected"/>
    </int2:textHash>
    <int2:textHash int2:hashCode="jPoqMTya2ex7Ge" int2:id="bDbQ9GO0">
      <int2:state int2:type="spell" int2:value="Rejected"/>
    </int2:textHash>
    <int2:textHash int2:hashCode="97fa31Kyxolxvz" int2:id="5e044Wn2">
      <int2:state int2:type="spell" int2:value="Rejected"/>
    </int2:textHash>
    <int2:textHash int2:hashCode="iAlwkR1uuzIrJb" int2:id="cJeL1yro">
      <int2:state int2:type="spell" int2:value="Rejected"/>
    </int2:textHash>
    <int2:textHash int2:hashCode="M6DtvkMJmMuOt5" int2:id="tTHbjgfv">
      <int2:state int2:type="spell" int2:value="Rejected"/>
    </int2:textHash>
    <int2:textHash int2:hashCode="73ChcEjyg4sQHM" int2:id="IPZAvlPF">
      <int2:state int2:type="spell" int2:value="Rejected"/>
    </int2:textHash>
    <int2:textHash int2:hashCode="/2qjQwTZFRP5j5" int2:id="iHcJsfQq">
      <int2:state int2:type="spell" int2:value="Rejected"/>
    </int2:textHash>
    <int2:textHash int2:hashCode="hucZtDfIwTSOqs" int2:id="HhcaZf2V">
      <int2:state int2:type="spell" int2:value="Rejected"/>
    </int2:textHash>
    <int2:textHash int2:hashCode="jALe4Iv++5+Cxc" int2:id="N6EmFbGj">
      <int2:state int2:type="spell" int2:value="Rejected"/>
    </int2:textHash>
    <int2:textHash int2:hashCode="jhywu2yePGZ84Q" int2:id="zMbzwkSj">
      <int2:state int2:type="spell" int2:value="Rejected"/>
    </int2:textHash>
    <int2:textHash int2:hashCode="hwVvF9uL1iQ56g" int2:id="libduPmv">
      <int2:state int2:type="spell" int2:value="Rejected"/>
    </int2:textHash>
    <int2:textHash int2:hashCode="31fjWelXDgWXun" int2:id="Fy41Lnho">
      <int2:state int2:type="spell" int2:value="Rejected"/>
    </int2:textHash>
    <int2:textHash int2:hashCode="a71AUNXsq48ljF" int2:id="gqTaW2Tx">
      <int2:state int2:type="spell" int2:value="Rejected"/>
    </int2:textHash>
    <int2:textHash int2:hashCode="3islGrRA80a8Gg" int2:id="iS0cWYQE">
      <int2:state int2:type="spell" int2:value="Rejected"/>
    </int2:textHash>
    <int2:bookmark int2:bookmarkName="_Int_P1AF1eox" int2:invalidationBookmarkName="" int2:hashCode="mXGEp5dZvBUtWR" int2:id="7CiLVt8P">
      <int2:state int2:type="spell"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71">
    <w:nsid w:val="4cad11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a4dd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d92eb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7999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69048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8a4a7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39559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6b440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8312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fa050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6524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1873d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46ca5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a7b7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48625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af112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118f3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12894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b23dc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e8a06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f4d9a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7ad31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59ede38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8">
    <w:nsid w:val="55264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9cc6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2185e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1febf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bf6d1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db361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42721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8687d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dd903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cdf84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901c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93786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d8fc2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ffb3f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18ad550"/>
    <w:multiLevelType xmlns:w="http://schemas.openxmlformats.org/wordprocessingml/2006/main" w:val="hybridMultilevel"/>
    <w:lvl xmlns:w="http://schemas.openxmlformats.org/wordprocessingml/2006/main" w:ilvl="0">
      <w:start w:val="1"/>
      <w:numFmt w:val="bullet"/>
      <w:lvlText w:val="o"/>
      <w:lvlJc w:val="left"/>
      <w:pPr>
        <w:ind w:left="1776" w:hanging="360"/>
      </w:pPr>
      <w:rPr>
        <w:rFonts w:hint="default" w:ascii="Courier New" w:hAnsi="Courier New"/>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3">
    <w:nsid w:val="6ab033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c120a"/>
    <w:multiLevelType xmlns:w="http://schemas.openxmlformats.org/wordprocessingml/2006/main" w:val="hybridMultilevel"/>
    <w:lvl xmlns:w="http://schemas.openxmlformats.org/wordprocessingml/2006/main" w:ilvl="0">
      <w:start w:val="1"/>
      <w:numFmt w:val="bullet"/>
      <w:lvlText w:val="o"/>
      <w:lvlJc w:val="left"/>
      <w:pPr>
        <w:ind w:left="1776" w:hanging="360"/>
      </w:pPr>
      <w:rPr>
        <w:rFonts w:hint="default" w:ascii="Courier New" w:hAnsi="Courier New"/>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1">
    <w:nsid w:val="3f87b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9d775b9"/>
    <w:multiLevelType xmlns:w="http://schemas.openxmlformats.org/wordprocessingml/2006/main" w:val="hybridMultilevel"/>
    <w:lvl xmlns:w="http://schemas.openxmlformats.org/wordprocessingml/2006/main" w:ilvl="0">
      <w:start w:val="1"/>
      <w:numFmt w:val="bullet"/>
      <w:lvlText w:val="o"/>
      <w:lvlJc w:val="left"/>
      <w:pPr>
        <w:ind w:left="1776" w:hanging="360"/>
      </w:pPr>
      <w:rPr>
        <w:rFonts w:hint="default" w:ascii="Courier New" w:hAnsi="Courier New"/>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9">
    <w:nsid w:val="649e1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97613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f8b72a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6">
    <w:nsid w:val="31a5c0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aa980ba"/>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4">
    <w:nsid w:val="1f2ded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c6aa3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a81a8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3662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c354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a394b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5a757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e9a2a5b"/>
    <w:multiLevelType xmlns:w="http://schemas.openxmlformats.org/wordprocessingml/2006/main" w:val="hybridMultilevel"/>
    <w:lvl xmlns:w="http://schemas.openxmlformats.org/wordprocessingml/2006/main" w:ilvl="0">
      <w:start w:val="1"/>
      <w:numFmt w:val="bullet"/>
      <w:lvlText w:val="o"/>
      <w:lvlJc w:val="left"/>
      <w:pPr>
        <w:ind w:left="1776" w:hanging="360"/>
      </w:pPr>
      <w:rPr>
        <w:rFonts w:hint="default" w:ascii="Courier New" w:hAnsi="Courier New"/>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16">
    <w:nsid w:val="2aacac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6b8d4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fa68c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e8752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f5be6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450ee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d7d21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4175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25f67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a3eda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92a83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cf61f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7547d9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
    <w:nsid w:val="7dfdfbbd"/>
    <w:multiLevelType xmlns:w="http://schemas.openxmlformats.org/wordprocessingml/2006/main" w:val="hybridMultilevel"/>
    <w:lvl xmlns:w="http://schemas.openxmlformats.org/wordprocessingml/2006/main" w:ilvl="0">
      <w:start w:val="1"/>
      <w:numFmt w:val="decimal"/>
      <w:lvlText w:val="%1."/>
      <w:lvlJc w:val="left"/>
      <w:pPr>
        <w:ind w:left="1068"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94b04f"/>
    <w:multiLevelType xmlns:w="http://schemas.openxmlformats.org/wordprocessingml/2006/main" w:val="hybridMultilevel"/>
    <w:lvl xmlns:w="http://schemas.openxmlformats.org/wordprocessingml/2006/main" w:ilvl="0">
      <w:start w:val="1"/>
      <w:numFmt w:val="decimal"/>
      <w:lvlText w:val="%1."/>
      <w:lvlJc w:val="left"/>
      <w:pPr>
        <w:ind w:left="1068"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da8008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Nilcilene de Oliveira">
    <w15:presenceInfo w15:providerId="AD" w15:userId="S::nilcilene.oliveira@saude.mg.gov.br::2b7a2852-af1a-4f38-9168-8fca30744779"/>
  </w15:person>
  <w15:person w15:author="Joao Paulo Gomes Carvalho">
    <w15:presenceInfo w15:providerId="AD" w15:userId="S::joao.gomes@saude.mg.gov.br::b9d706c6-83f4-4e2a-a6f5-94dd48638537"/>
  </w15:person>
  <w15:person w15:author="Jonathan Henrique Souza">
    <w15:presenceInfo w15:providerId="AD" w15:userId="S::jonathan.souza@saude.mg.gov.br::c1c224fb-18ee-40a7-b682-c378a85c0a77"/>
  </w15:person>
  <w15:person w15:author="Alice Isabelle Goncalves da Silva">
    <w15:presenceInfo w15:providerId="AD" w15:userId="S::alice.silva@saude.mg.gov.br::25348bd0-a88e-4cd8-879f-58763e43c4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EFAE43"/>
    <w:rsid w:val="00121D8B"/>
    <w:rsid w:val="0018908C"/>
    <w:rsid w:val="0019A003"/>
    <w:rsid w:val="0025904B"/>
    <w:rsid w:val="00274218"/>
    <w:rsid w:val="0036ED58"/>
    <w:rsid w:val="004568D7"/>
    <w:rsid w:val="00500FE4"/>
    <w:rsid w:val="0052755A"/>
    <w:rsid w:val="0053E0A7"/>
    <w:rsid w:val="0056CFD6"/>
    <w:rsid w:val="00583F14"/>
    <w:rsid w:val="0061B020"/>
    <w:rsid w:val="007CAC7B"/>
    <w:rsid w:val="007D9BFA"/>
    <w:rsid w:val="0088A455"/>
    <w:rsid w:val="00890A57"/>
    <w:rsid w:val="008F86ED"/>
    <w:rsid w:val="00937449"/>
    <w:rsid w:val="009AA79A"/>
    <w:rsid w:val="00A2BAD6"/>
    <w:rsid w:val="00B0D6CD"/>
    <w:rsid w:val="00B41581"/>
    <w:rsid w:val="00B90390"/>
    <w:rsid w:val="00B94609"/>
    <w:rsid w:val="00B9956F"/>
    <w:rsid w:val="00BF3AA1"/>
    <w:rsid w:val="00C5CBBF"/>
    <w:rsid w:val="00CC1388"/>
    <w:rsid w:val="00D6528D"/>
    <w:rsid w:val="00DFBED7"/>
    <w:rsid w:val="00E30C42"/>
    <w:rsid w:val="00E3F2C5"/>
    <w:rsid w:val="00F162C4"/>
    <w:rsid w:val="00FE836B"/>
    <w:rsid w:val="010232FB"/>
    <w:rsid w:val="010BBFA8"/>
    <w:rsid w:val="010BF113"/>
    <w:rsid w:val="0116BA27"/>
    <w:rsid w:val="011D10C3"/>
    <w:rsid w:val="011DA83C"/>
    <w:rsid w:val="011F1489"/>
    <w:rsid w:val="012165CA"/>
    <w:rsid w:val="01286F12"/>
    <w:rsid w:val="01297861"/>
    <w:rsid w:val="012EE927"/>
    <w:rsid w:val="01306F61"/>
    <w:rsid w:val="01314DF8"/>
    <w:rsid w:val="01385F59"/>
    <w:rsid w:val="013A0379"/>
    <w:rsid w:val="014259AE"/>
    <w:rsid w:val="01441BBB"/>
    <w:rsid w:val="014DF4AD"/>
    <w:rsid w:val="01550B87"/>
    <w:rsid w:val="015ECFB7"/>
    <w:rsid w:val="015F3CB8"/>
    <w:rsid w:val="01625B5F"/>
    <w:rsid w:val="01729CF2"/>
    <w:rsid w:val="017C5775"/>
    <w:rsid w:val="018451B5"/>
    <w:rsid w:val="0185FC8B"/>
    <w:rsid w:val="01894038"/>
    <w:rsid w:val="018964CA"/>
    <w:rsid w:val="0189E5F9"/>
    <w:rsid w:val="018AB71F"/>
    <w:rsid w:val="018E7E86"/>
    <w:rsid w:val="018FEDB6"/>
    <w:rsid w:val="0191A6AB"/>
    <w:rsid w:val="01971C03"/>
    <w:rsid w:val="019B5E27"/>
    <w:rsid w:val="019D30E9"/>
    <w:rsid w:val="019E3B44"/>
    <w:rsid w:val="019F6EC1"/>
    <w:rsid w:val="01A29336"/>
    <w:rsid w:val="01A478B9"/>
    <w:rsid w:val="01A8EC51"/>
    <w:rsid w:val="01AC9B4F"/>
    <w:rsid w:val="01B4CB0F"/>
    <w:rsid w:val="01D3E6AD"/>
    <w:rsid w:val="01D496F1"/>
    <w:rsid w:val="01D71C13"/>
    <w:rsid w:val="01DDA884"/>
    <w:rsid w:val="01DF9B97"/>
    <w:rsid w:val="01E54950"/>
    <w:rsid w:val="01F8A324"/>
    <w:rsid w:val="01F9ADA4"/>
    <w:rsid w:val="0205AE86"/>
    <w:rsid w:val="02077EA6"/>
    <w:rsid w:val="02126080"/>
    <w:rsid w:val="021B340D"/>
    <w:rsid w:val="021F603B"/>
    <w:rsid w:val="02205550"/>
    <w:rsid w:val="0221D3A3"/>
    <w:rsid w:val="022E5F26"/>
    <w:rsid w:val="0234D834"/>
    <w:rsid w:val="0236276A"/>
    <w:rsid w:val="023C51A7"/>
    <w:rsid w:val="02476BA8"/>
    <w:rsid w:val="02479A23"/>
    <w:rsid w:val="0249A319"/>
    <w:rsid w:val="024AD0B3"/>
    <w:rsid w:val="024CF1B5"/>
    <w:rsid w:val="02543BAF"/>
    <w:rsid w:val="02555C68"/>
    <w:rsid w:val="025F7460"/>
    <w:rsid w:val="02783BBC"/>
    <w:rsid w:val="028A8DE7"/>
    <w:rsid w:val="02986CFC"/>
    <w:rsid w:val="02A3334B"/>
    <w:rsid w:val="02A997DE"/>
    <w:rsid w:val="02A9CED2"/>
    <w:rsid w:val="02AE386A"/>
    <w:rsid w:val="02C2941B"/>
    <w:rsid w:val="02C3AD4A"/>
    <w:rsid w:val="02CC5668"/>
    <w:rsid w:val="02D01783"/>
    <w:rsid w:val="02D3442C"/>
    <w:rsid w:val="02D3FB6F"/>
    <w:rsid w:val="02D5CA57"/>
    <w:rsid w:val="02DAF20C"/>
    <w:rsid w:val="02E1906F"/>
    <w:rsid w:val="02E28A0A"/>
    <w:rsid w:val="02EC94F9"/>
    <w:rsid w:val="02FE8A6A"/>
    <w:rsid w:val="0300D5A7"/>
    <w:rsid w:val="0305A4C9"/>
    <w:rsid w:val="03242F15"/>
    <w:rsid w:val="03260726"/>
    <w:rsid w:val="032C31CB"/>
    <w:rsid w:val="033414CA"/>
    <w:rsid w:val="0340B0A5"/>
    <w:rsid w:val="0340F172"/>
    <w:rsid w:val="03433461"/>
    <w:rsid w:val="0349FD4F"/>
    <w:rsid w:val="03520A77"/>
    <w:rsid w:val="035938B2"/>
    <w:rsid w:val="035AFE75"/>
    <w:rsid w:val="03663810"/>
    <w:rsid w:val="036CB7DE"/>
    <w:rsid w:val="036E8800"/>
    <w:rsid w:val="037480EC"/>
    <w:rsid w:val="0374AD1D"/>
    <w:rsid w:val="037C2FC1"/>
    <w:rsid w:val="03823C0F"/>
    <w:rsid w:val="038B00D2"/>
    <w:rsid w:val="038EA698"/>
    <w:rsid w:val="038FC99B"/>
    <w:rsid w:val="0394211B"/>
    <w:rsid w:val="03946601"/>
    <w:rsid w:val="0394D672"/>
    <w:rsid w:val="0395D0B4"/>
    <w:rsid w:val="03A0CBE1"/>
    <w:rsid w:val="03A6D2A2"/>
    <w:rsid w:val="03B42A0E"/>
    <w:rsid w:val="03B5EAFA"/>
    <w:rsid w:val="03C3051F"/>
    <w:rsid w:val="03C3D389"/>
    <w:rsid w:val="03C6102C"/>
    <w:rsid w:val="03CD668A"/>
    <w:rsid w:val="03D2DC30"/>
    <w:rsid w:val="03E1352A"/>
    <w:rsid w:val="03E25969"/>
    <w:rsid w:val="03E68165"/>
    <w:rsid w:val="03E8BAD5"/>
    <w:rsid w:val="03ECC628"/>
    <w:rsid w:val="03F4E872"/>
    <w:rsid w:val="03F5944F"/>
    <w:rsid w:val="03F598B5"/>
    <w:rsid w:val="03FDEF2A"/>
    <w:rsid w:val="0408F8FC"/>
    <w:rsid w:val="0409C8D1"/>
    <w:rsid w:val="040F4606"/>
    <w:rsid w:val="04182887"/>
    <w:rsid w:val="041B578A"/>
    <w:rsid w:val="0421FD64"/>
    <w:rsid w:val="04220DA1"/>
    <w:rsid w:val="0423DEF1"/>
    <w:rsid w:val="042C60B3"/>
    <w:rsid w:val="043E71C3"/>
    <w:rsid w:val="043EA5CE"/>
    <w:rsid w:val="04596054"/>
    <w:rsid w:val="045E5EB0"/>
    <w:rsid w:val="045F73BD"/>
    <w:rsid w:val="045FCFF6"/>
    <w:rsid w:val="04611B4C"/>
    <w:rsid w:val="0469C28C"/>
    <w:rsid w:val="046CB230"/>
    <w:rsid w:val="04700204"/>
    <w:rsid w:val="04744AC0"/>
    <w:rsid w:val="0476D5F2"/>
    <w:rsid w:val="047760C1"/>
    <w:rsid w:val="048574CE"/>
    <w:rsid w:val="048AE726"/>
    <w:rsid w:val="048F464A"/>
    <w:rsid w:val="04939753"/>
    <w:rsid w:val="04982729"/>
    <w:rsid w:val="04A6835C"/>
    <w:rsid w:val="04AA739D"/>
    <w:rsid w:val="04AB8CF6"/>
    <w:rsid w:val="04AD07F4"/>
    <w:rsid w:val="04C2144D"/>
    <w:rsid w:val="04C321F7"/>
    <w:rsid w:val="04C46BF7"/>
    <w:rsid w:val="04C9290F"/>
    <w:rsid w:val="04D2468C"/>
    <w:rsid w:val="04D81763"/>
    <w:rsid w:val="04E33FD7"/>
    <w:rsid w:val="04E35C20"/>
    <w:rsid w:val="04EC6BAE"/>
    <w:rsid w:val="04FDF9A2"/>
    <w:rsid w:val="0504F59E"/>
    <w:rsid w:val="0505C201"/>
    <w:rsid w:val="0509258A"/>
    <w:rsid w:val="0518FBAA"/>
    <w:rsid w:val="05193321"/>
    <w:rsid w:val="052AA3F2"/>
    <w:rsid w:val="052E798D"/>
    <w:rsid w:val="05469622"/>
    <w:rsid w:val="0550EA29"/>
    <w:rsid w:val="0554A271"/>
    <w:rsid w:val="055607E0"/>
    <w:rsid w:val="055B557F"/>
    <w:rsid w:val="0563A9EC"/>
    <w:rsid w:val="05652232"/>
    <w:rsid w:val="056696C5"/>
    <w:rsid w:val="05779B05"/>
    <w:rsid w:val="058C77D4"/>
    <w:rsid w:val="058FFCA7"/>
    <w:rsid w:val="05993BAA"/>
    <w:rsid w:val="059BB94B"/>
    <w:rsid w:val="059F7348"/>
    <w:rsid w:val="05A11111"/>
    <w:rsid w:val="05A57450"/>
    <w:rsid w:val="05ADD400"/>
    <w:rsid w:val="05B54809"/>
    <w:rsid w:val="05BAEA4A"/>
    <w:rsid w:val="05C38FC5"/>
    <w:rsid w:val="05C47DBD"/>
    <w:rsid w:val="05C50B12"/>
    <w:rsid w:val="05C88D16"/>
    <w:rsid w:val="05D16557"/>
    <w:rsid w:val="05E9CBB7"/>
    <w:rsid w:val="05FCA94B"/>
    <w:rsid w:val="05FE5696"/>
    <w:rsid w:val="05FFCBFC"/>
    <w:rsid w:val="06014F80"/>
    <w:rsid w:val="060CCC5D"/>
    <w:rsid w:val="060E1AE2"/>
    <w:rsid w:val="06213F38"/>
    <w:rsid w:val="0623D570"/>
    <w:rsid w:val="062C3F5C"/>
    <w:rsid w:val="063404B9"/>
    <w:rsid w:val="06371652"/>
    <w:rsid w:val="063980A2"/>
    <w:rsid w:val="063BC44A"/>
    <w:rsid w:val="063FFA0F"/>
    <w:rsid w:val="0643FAAA"/>
    <w:rsid w:val="064788C2"/>
    <w:rsid w:val="064C1A8E"/>
    <w:rsid w:val="064FD6C2"/>
    <w:rsid w:val="0651B84A"/>
    <w:rsid w:val="065AB6E9"/>
    <w:rsid w:val="06645AD6"/>
    <w:rsid w:val="06700F54"/>
    <w:rsid w:val="067BB7B8"/>
    <w:rsid w:val="068379E2"/>
    <w:rsid w:val="0687807F"/>
    <w:rsid w:val="06927897"/>
    <w:rsid w:val="069D0B63"/>
    <w:rsid w:val="069EED4D"/>
    <w:rsid w:val="06B573B2"/>
    <w:rsid w:val="06BFC9DA"/>
    <w:rsid w:val="06C49072"/>
    <w:rsid w:val="06C78D93"/>
    <w:rsid w:val="06CE18CF"/>
    <w:rsid w:val="06D8C589"/>
    <w:rsid w:val="06E246B2"/>
    <w:rsid w:val="06E350A9"/>
    <w:rsid w:val="06ED32C3"/>
    <w:rsid w:val="06F4CC2F"/>
    <w:rsid w:val="07101809"/>
    <w:rsid w:val="071055C3"/>
    <w:rsid w:val="071F581F"/>
    <w:rsid w:val="07257A85"/>
    <w:rsid w:val="072A44FF"/>
    <w:rsid w:val="072CB2F9"/>
    <w:rsid w:val="074653EA"/>
    <w:rsid w:val="0747CB6E"/>
    <w:rsid w:val="07500CDF"/>
    <w:rsid w:val="0754D559"/>
    <w:rsid w:val="075BF2B6"/>
    <w:rsid w:val="076496A2"/>
    <w:rsid w:val="07656D4B"/>
    <w:rsid w:val="0767DA4D"/>
    <w:rsid w:val="076D720A"/>
    <w:rsid w:val="076F9DC1"/>
    <w:rsid w:val="0779B594"/>
    <w:rsid w:val="07822E20"/>
    <w:rsid w:val="078267EC"/>
    <w:rsid w:val="07834954"/>
    <w:rsid w:val="07888598"/>
    <w:rsid w:val="078A45D1"/>
    <w:rsid w:val="078D463A"/>
    <w:rsid w:val="079B98AF"/>
    <w:rsid w:val="07A0C45C"/>
    <w:rsid w:val="07AB601C"/>
    <w:rsid w:val="07AB9162"/>
    <w:rsid w:val="07AD3561"/>
    <w:rsid w:val="07B6EBAD"/>
    <w:rsid w:val="07B6ECCB"/>
    <w:rsid w:val="07C5D1D3"/>
    <w:rsid w:val="07C78E1A"/>
    <w:rsid w:val="07D488C8"/>
    <w:rsid w:val="07E387DB"/>
    <w:rsid w:val="07E7CB11"/>
    <w:rsid w:val="07F757AB"/>
    <w:rsid w:val="07F7E604"/>
    <w:rsid w:val="080BD2A0"/>
    <w:rsid w:val="080DCEA4"/>
    <w:rsid w:val="0813294F"/>
    <w:rsid w:val="08171527"/>
    <w:rsid w:val="081A920A"/>
    <w:rsid w:val="081BACBF"/>
    <w:rsid w:val="081D8326"/>
    <w:rsid w:val="08279472"/>
    <w:rsid w:val="083AE78F"/>
    <w:rsid w:val="08422FFC"/>
    <w:rsid w:val="085EACC8"/>
    <w:rsid w:val="08629E31"/>
    <w:rsid w:val="0866824D"/>
    <w:rsid w:val="08682CDE"/>
    <w:rsid w:val="08697A5C"/>
    <w:rsid w:val="0871F261"/>
    <w:rsid w:val="0877DDF5"/>
    <w:rsid w:val="0878AF96"/>
    <w:rsid w:val="0878C630"/>
    <w:rsid w:val="088B3968"/>
    <w:rsid w:val="0893DFE9"/>
    <w:rsid w:val="089B6797"/>
    <w:rsid w:val="089E3C86"/>
    <w:rsid w:val="08A3F6E8"/>
    <w:rsid w:val="08B05093"/>
    <w:rsid w:val="08B192F2"/>
    <w:rsid w:val="08B1BA07"/>
    <w:rsid w:val="08B95C50"/>
    <w:rsid w:val="08D6A834"/>
    <w:rsid w:val="08EC5471"/>
    <w:rsid w:val="08EDA301"/>
    <w:rsid w:val="08F8EF01"/>
    <w:rsid w:val="0900930C"/>
    <w:rsid w:val="0903681C"/>
    <w:rsid w:val="0903BD2A"/>
    <w:rsid w:val="09053AEA"/>
    <w:rsid w:val="0908B709"/>
    <w:rsid w:val="090AA3C0"/>
    <w:rsid w:val="090E87FE"/>
    <w:rsid w:val="091F0D34"/>
    <w:rsid w:val="0932D4D6"/>
    <w:rsid w:val="093340DD"/>
    <w:rsid w:val="093FF527"/>
    <w:rsid w:val="09405D48"/>
    <w:rsid w:val="09406F51"/>
    <w:rsid w:val="094B0560"/>
    <w:rsid w:val="0955C516"/>
    <w:rsid w:val="09578A27"/>
    <w:rsid w:val="095D71CE"/>
    <w:rsid w:val="096EA534"/>
    <w:rsid w:val="098FA261"/>
    <w:rsid w:val="09A2AB21"/>
    <w:rsid w:val="09A500EE"/>
    <w:rsid w:val="09AC235B"/>
    <w:rsid w:val="09BD3995"/>
    <w:rsid w:val="09C63C68"/>
    <w:rsid w:val="09CC954B"/>
    <w:rsid w:val="09D552B7"/>
    <w:rsid w:val="09D6448E"/>
    <w:rsid w:val="09D92ED3"/>
    <w:rsid w:val="09DCBF15"/>
    <w:rsid w:val="09E76B1A"/>
    <w:rsid w:val="09EF4795"/>
    <w:rsid w:val="09F37714"/>
    <w:rsid w:val="09F46930"/>
    <w:rsid w:val="09F56209"/>
    <w:rsid w:val="09F9717E"/>
    <w:rsid w:val="09FC8201"/>
    <w:rsid w:val="09FFE25E"/>
    <w:rsid w:val="0A01D7F2"/>
    <w:rsid w:val="0A13A481"/>
    <w:rsid w:val="0A2436DA"/>
    <w:rsid w:val="0A2E8797"/>
    <w:rsid w:val="0A3DA90A"/>
    <w:rsid w:val="0A4D68D1"/>
    <w:rsid w:val="0A5F8A77"/>
    <w:rsid w:val="0A61DA44"/>
    <w:rsid w:val="0A62F4D1"/>
    <w:rsid w:val="0A643274"/>
    <w:rsid w:val="0A79A7E4"/>
    <w:rsid w:val="0A7B4049"/>
    <w:rsid w:val="0A818CF9"/>
    <w:rsid w:val="0A94276B"/>
    <w:rsid w:val="0AA27DBA"/>
    <w:rsid w:val="0AA3CEE1"/>
    <w:rsid w:val="0AB36B49"/>
    <w:rsid w:val="0AB5D985"/>
    <w:rsid w:val="0AB6504A"/>
    <w:rsid w:val="0ABA9B26"/>
    <w:rsid w:val="0ACCD39E"/>
    <w:rsid w:val="0AD0DF69"/>
    <w:rsid w:val="0AD94D8B"/>
    <w:rsid w:val="0AE4B105"/>
    <w:rsid w:val="0AEDF607"/>
    <w:rsid w:val="0AEFE411"/>
    <w:rsid w:val="0AFDFF07"/>
    <w:rsid w:val="0AFF15F6"/>
    <w:rsid w:val="0B060962"/>
    <w:rsid w:val="0B08723A"/>
    <w:rsid w:val="0B09D16E"/>
    <w:rsid w:val="0B0DDCA6"/>
    <w:rsid w:val="0B0E8134"/>
    <w:rsid w:val="0B14124A"/>
    <w:rsid w:val="0B2CB637"/>
    <w:rsid w:val="0B2F66F4"/>
    <w:rsid w:val="0B3435E2"/>
    <w:rsid w:val="0B5026FE"/>
    <w:rsid w:val="0B5DCEA1"/>
    <w:rsid w:val="0B5FEF42"/>
    <w:rsid w:val="0B6701BF"/>
    <w:rsid w:val="0B6706F1"/>
    <w:rsid w:val="0B6CB987"/>
    <w:rsid w:val="0B7B5B5E"/>
    <w:rsid w:val="0B7C3107"/>
    <w:rsid w:val="0B7ED3AC"/>
    <w:rsid w:val="0B8EFD10"/>
    <w:rsid w:val="0B92D403"/>
    <w:rsid w:val="0B94342B"/>
    <w:rsid w:val="0B9B2687"/>
    <w:rsid w:val="0BAD2FD3"/>
    <w:rsid w:val="0BAF307B"/>
    <w:rsid w:val="0BB0CB0C"/>
    <w:rsid w:val="0BB980C9"/>
    <w:rsid w:val="0BC0BCCC"/>
    <w:rsid w:val="0BC0F073"/>
    <w:rsid w:val="0BC25FDB"/>
    <w:rsid w:val="0BC37846"/>
    <w:rsid w:val="0BC734C3"/>
    <w:rsid w:val="0BCA5292"/>
    <w:rsid w:val="0BD37D3D"/>
    <w:rsid w:val="0BDC0881"/>
    <w:rsid w:val="0BDE8CB2"/>
    <w:rsid w:val="0BF54CDB"/>
    <w:rsid w:val="0BF9F337"/>
    <w:rsid w:val="0BFD8A56"/>
    <w:rsid w:val="0BFEB32C"/>
    <w:rsid w:val="0BFF8DE0"/>
    <w:rsid w:val="0C0488D7"/>
    <w:rsid w:val="0C05B70F"/>
    <w:rsid w:val="0C06C45B"/>
    <w:rsid w:val="0C0DCCD1"/>
    <w:rsid w:val="0C183A5C"/>
    <w:rsid w:val="0C1992C8"/>
    <w:rsid w:val="0C1E1D0C"/>
    <w:rsid w:val="0C1F29FD"/>
    <w:rsid w:val="0C2A648E"/>
    <w:rsid w:val="0C2DCED3"/>
    <w:rsid w:val="0C2E18F6"/>
    <w:rsid w:val="0C31243D"/>
    <w:rsid w:val="0C3A491F"/>
    <w:rsid w:val="0C3B1BFA"/>
    <w:rsid w:val="0C4BDC39"/>
    <w:rsid w:val="0C5BA08E"/>
    <w:rsid w:val="0C6776AE"/>
    <w:rsid w:val="0C68A3B8"/>
    <w:rsid w:val="0C6B56AA"/>
    <w:rsid w:val="0C6E2429"/>
    <w:rsid w:val="0C780F7F"/>
    <w:rsid w:val="0C781D34"/>
    <w:rsid w:val="0C82B36E"/>
    <w:rsid w:val="0C87DC5A"/>
    <w:rsid w:val="0C910FCF"/>
    <w:rsid w:val="0CA5CA35"/>
    <w:rsid w:val="0CB28EF8"/>
    <w:rsid w:val="0CB81CFB"/>
    <w:rsid w:val="0CBB4EE0"/>
    <w:rsid w:val="0CC0F05E"/>
    <w:rsid w:val="0CC22C37"/>
    <w:rsid w:val="0CC4D303"/>
    <w:rsid w:val="0CDEA731"/>
    <w:rsid w:val="0CE6EC19"/>
    <w:rsid w:val="0CED18CF"/>
    <w:rsid w:val="0CF066B1"/>
    <w:rsid w:val="0CF2A2CA"/>
    <w:rsid w:val="0CFA1432"/>
    <w:rsid w:val="0CFD6F95"/>
    <w:rsid w:val="0D035C04"/>
    <w:rsid w:val="0D040E0A"/>
    <w:rsid w:val="0D046009"/>
    <w:rsid w:val="0D0B182F"/>
    <w:rsid w:val="0D0BCA04"/>
    <w:rsid w:val="0D331560"/>
    <w:rsid w:val="0D3A5B6F"/>
    <w:rsid w:val="0D48305C"/>
    <w:rsid w:val="0D539C59"/>
    <w:rsid w:val="0D5436EF"/>
    <w:rsid w:val="0D5666D1"/>
    <w:rsid w:val="0D65ADB9"/>
    <w:rsid w:val="0D6A5801"/>
    <w:rsid w:val="0D6E2B65"/>
    <w:rsid w:val="0D749D29"/>
    <w:rsid w:val="0D75519D"/>
    <w:rsid w:val="0D75DE26"/>
    <w:rsid w:val="0D806CA4"/>
    <w:rsid w:val="0D80BC9D"/>
    <w:rsid w:val="0D856087"/>
    <w:rsid w:val="0D868D6E"/>
    <w:rsid w:val="0D88D654"/>
    <w:rsid w:val="0D8C284E"/>
    <w:rsid w:val="0D8D22DA"/>
    <w:rsid w:val="0D8DA379"/>
    <w:rsid w:val="0D8E69E5"/>
    <w:rsid w:val="0D90F7A9"/>
    <w:rsid w:val="0D92BA27"/>
    <w:rsid w:val="0D99380D"/>
    <w:rsid w:val="0DA54BB0"/>
    <w:rsid w:val="0DB4A56D"/>
    <w:rsid w:val="0DBEB370"/>
    <w:rsid w:val="0DC2A469"/>
    <w:rsid w:val="0DD7B48D"/>
    <w:rsid w:val="0DE4F918"/>
    <w:rsid w:val="0DF4E1E3"/>
    <w:rsid w:val="0DFD6936"/>
    <w:rsid w:val="0E0F0E57"/>
    <w:rsid w:val="0E10BE71"/>
    <w:rsid w:val="0E1ED3F4"/>
    <w:rsid w:val="0E3296DA"/>
    <w:rsid w:val="0E352F99"/>
    <w:rsid w:val="0E37E373"/>
    <w:rsid w:val="0E3FD06A"/>
    <w:rsid w:val="0E440957"/>
    <w:rsid w:val="0E503039"/>
    <w:rsid w:val="0E5098CD"/>
    <w:rsid w:val="0E5306CA"/>
    <w:rsid w:val="0E55D6B2"/>
    <w:rsid w:val="0E59BD46"/>
    <w:rsid w:val="0E65BBAF"/>
    <w:rsid w:val="0E6B0263"/>
    <w:rsid w:val="0E6D7AE0"/>
    <w:rsid w:val="0E73AC1C"/>
    <w:rsid w:val="0E758EC9"/>
    <w:rsid w:val="0E7AB950"/>
    <w:rsid w:val="0E88F8B9"/>
    <w:rsid w:val="0E89B410"/>
    <w:rsid w:val="0E8ACB60"/>
    <w:rsid w:val="0E8DE2EF"/>
    <w:rsid w:val="0E8FC7D8"/>
    <w:rsid w:val="0E9434EA"/>
    <w:rsid w:val="0E9C1242"/>
    <w:rsid w:val="0E9C932A"/>
    <w:rsid w:val="0E9E8F9F"/>
    <w:rsid w:val="0EA3E5AA"/>
    <w:rsid w:val="0EA43C31"/>
    <w:rsid w:val="0EA5FDEF"/>
    <w:rsid w:val="0EB0BD59"/>
    <w:rsid w:val="0EC2433B"/>
    <w:rsid w:val="0ECC8AFA"/>
    <w:rsid w:val="0ECE1D7F"/>
    <w:rsid w:val="0ECE904A"/>
    <w:rsid w:val="0ECF7DC1"/>
    <w:rsid w:val="0ED6CA72"/>
    <w:rsid w:val="0EE39437"/>
    <w:rsid w:val="0EE6DA43"/>
    <w:rsid w:val="0F15E598"/>
    <w:rsid w:val="0F192E81"/>
    <w:rsid w:val="0F1EC5C8"/>
    <w:rsid w:val="0F20B143"/>
    <w:rsid w:val="0F2A0956"/>
    <w:rsid w:val="0F2DA0BE"/>
    <w:rsid w:val="0F33C50C"/>
    <w:rsid w:val="0F3B6AAF"/>
    <w:rsid w:val="0F3BCB08"/>
    <w:rsid w:val="0F4B9019"/>
    <w:rsid w:val="0F4BF31A"/>
    <w:rsid w:val="0F5717A4"/>
    <w:rsid w:val="0F5D99C9"/>
    <w:rsid w:val="0F62AC82"/>
    <w:rsid w:val="0F667576"/>
    <w:rsid w:val="0F6CD543"/>
    <w:rsid w:val="0F717312"/>
    <w:rsid w:val="0F7C7244"/>
    <w:rsid w:val="0F831582"/>
    <w:rsid w:val="0F8686DA"/>
    <w:rsid w:val="0F976B50"/>
    <w:rsid w:val="0FA23074"/>
    <w:rsid w:val="0FA2DD09"/>
    <w:rsid w:val="0FA8601D"/>
    <w:rsid w:val="0FAFF6E5"/>
    <w:rsid w:val="0FB4F3FE"/>
    <w:rsid w:val="0FB5C42E"/>
    <w:rsid w:val="0FBE9C2B"/>
    <w:rsid w:val="0FD77275"/>
    <w:rsid w:val="0FDA1D3E"/>
    <w:rsid w:val="0FDB4837"/>
    <w:rsid w:val="0FE0B2BF"/>
    <w:rsid w:val="0FE79D54"/>
    <w:rsid w:val="0FF21AD0"/>
    <w:rsid w:val="0FFDC198"/>
    <w:rsid w:val="10034353"/>
    <w:rsid w:val="100B478C"/>
    <w:rsid w:val="100B9313"/>
    <w:rsid w:val="100F8177"/>
    <w:rsid w:val="1010746C"/>
    <w:rsid w:val="10111B87"/>
    <w:rsid w:val="10379CAC"/>
    <w:rsid w:val="103C05E5"/>
    <w:rsid w:val="103E0ED4"/>
    <w:rsid w:val="10406283"/>
    <w:rsid w:val="10514C09"/>
    <w:rsid w:val="1062B5B9"/>
    <w:rsid w:val="106D2677"/>
    <w:rsid w:val="106EB1CD"/>
    <w:rsid w:val="10748710"/>
    <w:rsid w:val="1074B13F"/>
    <w:rsid w:val="107BCE97"/>
    <w:rsid w:val="108719C8"/>
    <w:rsid w:val="10873FE1"/>
    <w:rsid w:val="108F8C1E"/>
    <w:rsid w:val="108FD2F3"/>
    <w:rsid w:val="10A191BB"/>
    <w:rsid w:val="10AB458A"/>
    <w:rsid w:val="10AD5346"/>
    <w:rsid w:val="10B10221"/>
    <w:rsid w:val="10B5B627"/>
    <w:rsid w:val="10CCE5F7"/>
    <w:rsid w:val="10CEC9EF"/>
    <w:rsid w:val="10D2AC57"/>
    <w:rsid w:val="10DECDB3"/>
    <w:rsid w:val="10E7AB8B"/>
    <w:rsid w:val="10EFF691"/>
    <w:rsid w:val="10F4CF83"/>
    <w:rsid w:val="10F5F861"/>
    <w:rsid w:val="10F67290"/>
    <w:rsid w:val="10F73769"/>
    <w:rsid w:val="10F7D936"/>
    <w:rsid w:val="10FC3995"/>
    <w:rsid w:val="11010DF5"/>
    <w:rsid w:val="1103C802"/>
    <w:rsid w:val="1116A87F"/>
    <w:rsid w:val="111DDD62"/>
    <w:rsid w:val="11248CE1"/>
    <w:rsid w:val="1124B077"/>
    <w:rsid w:val="11252B57"/>
    <w:rsid w:val="1125D353"/>
    <w:rsid w:val="112BE7E3"/>
    <w:rsid w:val="11360C5E"/>
    <w:rsid w:val="11393705"/>
    <w:rsid w:val="113A88E1"/>
    <w:rsid w:val="113ADD66"/>
    <w:rsid w:val="113F2A05"/>
    <w:rsid w:val="11416036"/>
    <w:rsid w:val="11525A58"/>
    <w:rsid w:val="1158E114"/>
    <w:rsid w:val="115CF9B3"/>
    <w:rsid w:val="1161B2CE"/>
    <w:rsid w:val="116B1050"/>
    <w:rsid w:val="1180C443"/>
    <w:rsid w:val="1181C18A"/>
    <w:rsid w:val="118ED70C"/>
    <w:rsid w:val="119167F8"/>
    <w:rsid w:val="119B732A"/>
    <w:rsid w:val="119BF027"/>
    <w:rsid w:val="11A10EA2"/>
    <w:rsid w:val="11B47C3B"/>
    <w:rsid w:val="11BB3CE6"/>
    <w:rsid w:val="11BCA6F8"/>
    <w:rsid w:val="11C0BF8B"/>
    <w:rsid w:val="11C245A3"/>
    <w:rsid w:val="11CB349C"/>
    <w:rsid w:val="11DCC8EE"/>
    <w:rsid w:val="11E295EA"/>
    <w:rsid w:val="11E944D5"/>
    <w:rsid w:val="11EA27C5"/>
    <w:rsid w:val="11ECDF98"/>
    <w:rsid w:val="11EFAE43"/>
    <w:rsid w:val="11EFED30"/>
    <w:rsid w:val="11F16739"/>
    <w:rsid w:val="120AE908"/>
    <w:rsid w:val="121524E1"/>
    <w:rsid w:val="1216F20B"/>
    <w:rsid w:val="122EF99D"/>
    <w:rsid w:val="123520A4"/>
    <w:rsid w:val="1239F3DE"/>
    <w:rsid w:val="12520A79"/>
    <w:rsid w:val="1259DE28"/>
    <w:rsid w:val="125EB781"/>
    <w:rsid w:val="12761E03"/>
    <w:rsid w:val="128B5EA8"/>
    <w:rsid w:val="128C7B8F"/>
    <w:rsid w:val="128EA6DE"/>
    <w:rsid w:val="129077E0"/>
    <w:rsid w:val="12922058"/>
    <w:rsid w:val="129DF802"/>
    <w:rsid w:val="129FE8A6"/>
    <w:rsid w:val="12A66E28"/>
    <w:rsid w:val="12A6E635"/>
    <w:rsid w:val="12A9B27E"/>
    <w:rsid w:val="12A9F5F7"/>
    <w:rsid w:val="12BA9C28"/>
    <w:rsid w:val="12C7062E"/>
    <w:rsid w:val="12C73B3C"/>
    <w:rsid w:val="12C7B768"/>
    <w:rsid w:val="12EB4779"/>
    <w:rsid w:val="12F8DDDF"/>
    <w:rsid w:val="13011FEA"/>
    <w:rsid w:val="130A83F5"/>
    <w:rsid w:val="130D2056"/>
    <w:rsid w:val="131D69D3"/>
    <w:rsid w:val="13298556"/>
    <w:rsid w:val="132A1428"/>
    <w:rsid w:val="13394B8B"/>
    <w:rsid w:val="133B890E"/>
    <w:rsid w:val="133F6D8D"/>
    <w:rsid w:val="13406F92"/>
    <w:rsid w:val="134DC3F3"/>
    <w:rsid w:val="1357596C"/>
    <w:rsid w:val="135B0AC5"/>
    <w:rsid w:val="1363A07D"/>
    <w:rsid w:val="136655B2"/>
    <w:rsid w:val="136FCA03"/>
    <w:rsid w:val="1371AFDC"/>
    <w:rsid w:val="1374BC54"/>
    <w:rsid w:val="137F9CB6"/>
    <w:rsid w:val="13861311"/>
    <w:rsid w:val="1386A5BD"/>
    <w:rsid w:val="138EC6E2"/>
    <w:rsid w:val="13958EAB"/>
    <w:rsid w:val="13A6BC15"/>
    <w:rsid w:val="13A9467A"/>
    <w:rsid w:val="13AE1839"/>
    <w:rsid w:val="13AE7420"/>
    <w:rsid w:val="13C40ABA"/>
    <w:rsid w:val="13C4476C"/>
    <w:rsid w:val="13C640B9"/>
    <w:rsid w:val="13D9F089"/>
    <w:rsid w:val="13EBD8D8"/>
    <w:rsid w:val="13F09D5A"/>
    <w:rsid w:val="13F8162C"/>
    <w:rsid w:val="13F8944C"/>
    <w:rsid w:val="13FAF460"/>
    <w:rsid w:val="13FC395F"/>
    <w:rsid w:val="13FCD0FE"/>
    <w:rsid w:val="140D2521"/>
    <w:rsid w:val="14173620"/>
    <w:rsid w:val="1417866D"/>
    <w:rsid w:val="142F5700"/>
    <w:rsid w:val="1436D5D7"/>
    <w:rsid w:val="1437D1C4"/>
    <w:rsid w:val="143A4B2F"/>
    <w:rsid w:val="143DFC4D"/>
    <w:rsid w:val="144DB047"/>
    <w:rsid w:val="144F2A61"/>
    <w:rsid w:val="14501E04"/>
    <w:rsid w:val="14530F37"/>
    <w:rsid w:val="1462EBC3"/>
    <w:rsid w:val="146E8DB0"/>
    <w:rsid w:val="1471BF57"/>
    <w:rsid w:val="14777C91"/>
    <w:rsid w:val="147CF752"/>
    <w:rsid w:val="148317BC"/>
    <w:rsid w:val="14849BD8"/>
    <w:rsid w:val="14882281"/>
    <w:rsid w:val="148935D0"/>
    <w:rsid w:val="14905901"/>
    <w:rsid w:val="14A30C81"/>
    <w:rsid w:val="14A8E45F"/>
    <w:rsid w:val="14BB01B0"/>
    <w:rsid w:val="14C57E22"/>
    <w:rsid w:val="14C5ED10"/>
    <w:rsid w:val="14C7BB9F"/>
    <w:rsid w:val="14CA192C"/>
    <w:rsid w:val="14CA45DB"/>
    <w:rsid w:val="14CC76EA"/>
    <w:rsid w:val="14D7013F"/>
    <w:rsid w:val="14DA08A1"/>
    <w:rsid w:val="15012B36"/>
    <w:rsid w:val="150138B9"/>
    <w:rsid w:val="15039F10"/>
    <w:rsid w:val="1504A712"/>
    <w:rsid w:val="1506F070"/>
    <w:rsid w:val="150A76A5"/>
    <w:rsid w:val="150C30E5"/>
    <w:rsid w:val="150F4B9C"/>
    <w:rsid w:val="151FA8B4"/>
    <w:rsid w:val="1547B94B"/>
    <w:rsid w:val="154D2FA9"/>
    <w:rsid w:val="1552B615"/>
    <w:rsid w:val="1558C858"/>
    <w:rsid w:val="15633837"/>
    <w:rsid w:val="156439FB"/>
    <w:rsid w:val="156E65FC"/>
    <w:rsid w:val="1583E25D"/>
    <w:rsid w:val="158534B1"/>
    <w:rsid w:val="1586FF16"/>
    <w:rsid w:val="158C04A9"/>
    <w:rsid w:val="158CD0DE"/>
    <w:rsid w:val="159F9D7E"/>
    <w:rsid w:val="159FE2C9"/>
    <w:rsid w:val="15A0CA0D"/>
    <w:rsid w:val="15A16B86"/>
    <w:rsid w:val="15A34A61"/>
    <w:rsid w:val="15A7ACBE"/>
    <w:rsid w:val="15A972BE"/>
    <w:rsid w:val="15C1C3F0"/>
    <w:rsid w:val="15C2F998"/>
    <w:rsid w:val="15CD39B5"/>
    <w:rsid w:val="15D80C2D"/>
    <w:rsid w:val="15DD11CD"/>
    <w:rsid w:val="15EF99AB"/>
    <w:rsid w:val="15F6D504"/>
    <w:rsid w:val="15F781D8"/>
    <w:rsid w:val="15FDD141"/>
    <w:rsid w:val="15FFA2FD"/>
    <w:rsid w:val="1605EF67"/>
    <w:rsid w:val="1609E331"/>
    <w:rsid w:val="160A7AAD"/>
    <w:rsid w:val="1614C276"/>
    <w:rsid w:val="161A1547"/>
    <w:rsid w:val="16244467"/>
    <w:rsid w:val="16332924"/>
    <w:rsid w:val="163CCD05"/>
    <w:rsid w:val="1642C304"/>
    <w:rsid w:val="164453C1"/>
    <w:rsid w:val="1647306D"/>
    <w:rsid w:val="16494B35"/>
    <w:rsid w:val="165C3F2C"/>
    <w:rsid w:val="165D9D94"/>
    <w:rsid w:val="1662EDB3"/>
    <w:rsid w:val="166A18B2"/>
    <w:rsid w:val="166CF3EA"/>
    <w:rsid w:val="1686CA3F"/>
    <w:rsid w:val="168B137E"/>
    <w:rsid w:val="168FFF4A"/>
    <w:rsid w:val="16A44697"/>
    <w:rsid w:val="16A621F3"/>
    <w:rsid w:val="16A847B0"/>
    <w:rsid w:val="16A9B026"/>
    <w:rsid w:val="16AB8993"/>
    <w:rsid w:val="16B4080F"/>
    <w:rsid w:val="16B4F3DD"/>
    <w:rsid w:val="16C602C9"/>
    <w:rsid w:val="16C67A0A"/>
    <w:rsid w:val="16C7674E"/>
    <w:rsid w:val="16C84C57"/>
    <w:rsid w:val="16CF6726"/>
    <w:rsid w:val="16D84C78"/>
    <w:rsid w:val="16DA4E45"/>
    <w:rsid w:val="16E557FC"/>
    <w:rsid w:val="16EFF305"/>
    <w:rsid w:val="16F51BF6"/>
    <w:rsid w:val="1701BCAC"/>
    <w:rsid w:val="171BF802"/>
    <w:rsid w:val="171EDD23"/>
    <w:rsid w:val="172CA5EC"/>
    <w:rsid w:val="172DEC8E"/>
    <w:rsid w:val="172FD96E"/>
    <w:rsid w:val="1739FC63"/>
    <w:rsid w:val="1749CBBE"/>
    <w:rsid w:val="174AE103"/>
    <w:rsid w:val="174F9A1F"/>
    <w:rsid w:val="17527AE7"/>
    <w:rsid w:val="175730F1"/>
    <w:rsid w:val="175D37A9"/>
    <w:rsid w:val="17615E65"/>
    <w:rsid w:val="17623BFD"/>
    <w:rsid w:val="176DEDDC"/>
    <w:rsid w:val="177AD1E7"/>
    <w:rsid w:val="177D3EF4"/>
    <w:rsid w:val="177D4F59"/>
    <w:rsid w:val="17806B24"/>
    <w:rsid w:val="178C8101"/>
    <w:rsid w:val="178ED66C"/>
    <w:rsid w:val="17A21FD3"/>
    <w:rsid w:val="17A41D8C"/>
    <w:rsid w:val="17AB36EE"/>
    <w:rsid w:val="17B35138"/>
    <w:rsid w:val="17B5D786"/>
    <w:rsid w:val="17B70C8F"/>
    <w:rsid w:val="17C0D418"/>
    <w:rsid w:val="17C8743C"/>
    <w:rsid w:val="17CDDDF7"/>
    <w:rsid w:val="17D27EE8"/>
    <w:rsid w:val="17E8DA29"/>
    <w:rsid w:val="17ED0C6A"/>
    <w:rsid w:val="17EFA94B"/>
    <w:rsid w:val="17FB2A2D"/>
    <w:rsid w:val="18007FFD"/>
    <w:rsid w:val="18052831"/>
    <w:rsid w:val="18058340"/>
    <w:rsid w:val="18060437"/>
    <w:rsid w:val="1807C1D4"/>
    <w:rsid w:val="180989A5"/>
    <w:rsid w:val="181E2561"/>
    <w:rsid w:val="1821697A"/>
    <w:rsid w:val="18254786"/>
    <w:rsid w:val="182837F5"/>
    <w:rsid w:val="18448FAA"/>
    <w:rsid w:val="184E6031"/>
    <w:rsid w:val="185CB7A4"/>
    <w:rsid w:val="185DE7A6"/>
    <w:rsid w:val="188003D2"/>
    <w:rsid w:val="189DC725"/>
    <w:rsid w:val="18A2FFBD"/>
    <w:rsid w:val="18B8F231"/>
    <w:rsid w:val="18BC22BB"/>
    <w:rsid w:val="18BFCDC0"/>
    <w:rsid w:val="18C63D01"/>
    <w:rsid w:val="18C7428A"/>
    <w:rsid w:val="18C9BAE9"/>
    <w:rsid w:val="18CD580A"/>
    <w:rsid w:val="18D56774"/>
    <w:rsid w:val="18D9B76B"/>
    <w:rsid w:val="18E47BE1"/>
    <w:rsid w:val="18E6BBFE"/>
    <w:rsid w:val="18ED9D72"/>
    <w:rsid w:val="18F61427"/>
    <w:rsid w:val="18FE4F77"/>
    <w:rsid w:val="19008570"/>
    <w:rsid w:val="1915A989"/>
    <w:rsid w:val="1919532C"/>
    <w:rsid w:val="191CCFDE"/>
    <w:rsid w:val="192D33AE"/>
    <w:rsid w:val="19316B51"/>
    <w:rsid w:val="1931F0F3"/>
    <w:rsid w:val="19350DD1"/>
    <w:rsid w:val="19370818"/>
    <w:rsid w:val="193ADE43"/>
    <w:rsid w:val="193FAB7F"/>
    <w:rsid w:val="1944B504"/>
    <w:rsid w:val="1949EBCD"/>
    <w:rsid w:val="195BA7EC"/>
    <w:rsid w:val="19681B81"/>
    <w:rsid w:val="1968C55A"/>
    <w:rsid w:val="197719FC"/>
    <w:rsid w:val="19794889"/>
    <w:rsid w:val="197C1E3C"/>
    <w:rsid w:val="1980FBA6"/>
    <w:rsid w:val="198BC52B"/>
    <w:rsid w:val="19A886CA"/>
    <w:rsid w:val="19BA421F"/>
    <w:rsid w:val="19C63102"/>
    <w:rsid w:val="19CC0878"/>
    <w:rsid w:val="19D63A45"/>
    <w:rsid w:val="19DAB878"/>
    <w:rsid w:val="19DDAA45"/>
    <w:rsid w:val="19DFC75C"/>
    <w:rsid w:val="19E93D6E"/>
    <w:rsid w:val="19E9E02B"/>
    <w:rsid w:val="19EA6366"/>
    <w:rsid w:val="19F3C3FB"/>
    <w:rsid w:val="19F8D595"/>
    <w:rsid w:val="19FD8137"/>
    <w:rsid w:val="1A0129E0"/>
    <w:rsid w:val="1A0290EB"/>
    <w:rsid w:val="1A091665"/>
    <w:rsid w:val="1A0DD877"/>
    <w:rsid w:val="1A197646"/>
    <w:rsid w:val="1A25B469"/>
    <w:rsid w:val="1A2D7469"/>
    <w:rsid w:val="1A3F9EE8"/>
    <w:rsid w:val="1A4471ED"/>
    <w:rsid w:val="1A4E10A1"/>
    <w:rsid w:val="1A4FB1CC"/>
    <w:rsid w:val="1A5582BE"/>
    <w:rsid w:val="1A64FEDA"/>
    <w:rsid w:val="1A6855E6"/>
    <w:rsid w:val="1A72E332"/>
    <w:rsid w:val="1A73BE09"/>
    <w:rsid w:val="1A76393F"/>
    <w:rsid w:val="1A7B4096"/>
    <w:rsid w:val="1A7B5103"/>
    <w:rsid w:val="1A8112C2"/>
    <w:rsid w:val="1A83BC5F"/>
    <w:rsid w:val="1A8F76DF"/>
    <w:rsid w:val="1A9D5923"/>
    <w:rsid w:val="1A9EF5D2"/>
    <w:rsid w:val="1A9F5812"/>
    <w:rsid w:val="1AA1084C"/>
    <w:rsid w:val="1AA525DD"/>
    <w:rsid w:val="1AAD5F6C"/>
    <w:rsid w:val="1AB334D4"/>
    <w:rsid w:val="1AC409FF"/>
    <w:rsid w:val="1ACC61E1"/>
    <w:rsid w:val="1ACCBEB5"/>
    <w:rsid w:val="1ACE5497"/>
    <w:rsid w:val="1AD21A36"/>
    <w:rsid w:val="1AD79F85"/>
    <w:rsid w:val="1AE25119"/>
    <w:rsid w:val="1AF398C3"/>
    <w:rsid w:val="1AFBA46A"/>
    <w:rsid w:val="1AFE2F16"/>
    <w:rsid w:val="1B0012FC"/>
    <w:rsid w:val="1B116E2D"/>
    <w:rsid w:val="1B11A6E2"/>
    <w:rsid w:val="1B14A33F"/>
    <w:rsid w:val="1B19A1DE"/>
    <w:rsid w:val="1B1A5ADF"/>
    <w:rsid w:val="1B2260BE"/>
    <w:rsid w:val="1B29E6E3"/>
    <w:rsid w:val="1B2AC8C4"/>
    <w:rsid w:val="1B315ADF"/>
    <w:rsid w:val="1B32E7F1"/>
    <w:rsid w:val="1B346552"/>
    <w:rsid w:val="1B3567AD"/>
    <w:rsid w:val="1B39827A"/>
    <w:rsid w:val="1B4859D8"/>
    <w:rsid w:val="1B53C06F"/>
    <w:rsid w:val="1B5532F4"/>
    <w:rsid w:val="1B61A409"/>
    <w:rsid w:val="1B645911"/>
    <w:rsid w:val="1B73095B"/>
    <w:rsid w:val="1B7582FA"/>
    <w:rsid w:val="1B775B89"/>
    <w:rsid w:val="1B82C856"/>
    <w:rsid w:val="1B8696E1"/>
    <w:rsid w:val="1B9686EF"/>
    <w:rsid w:val="1BA03FCB"/>
    <w:rsid w:val="1BA21776"/>
    <w:rsid w:val="1BAD1192"/>
    <w:rsid w:val="1BB6D8E3"/>
    <w:rsid w:val="1BB726EF"/>
    <w:rsid w:val="1BC2EC46"/>
    <w:rsid w:val="1BCB3D6C"/>
    <w:rsid w:val="1BD8169D"/>
    <w:rsid w:val="1BD9D177"/>
    <w:rsid w:val="1BE23EEA"/>
    <w:rsid w:val="1BE272BF"/>
    <w:rsid w:val="1BE38C06"/>
    <w:rsid w:val="1BEA7F9B"/>
    <w:rsid w:val="1BEDA0C1"/>
    <w:rsid w:val="1BF26BD2"/>
    <w:rsid w:val="1BFBDAD7"/>
    <w:rsid w:val="1BFDE851"/>
    <w:rsid w:val="1BFE0601"/>
    <w:rsid w:val="1C040CFA"/>
    <w:rsid w:val="1C06CF2B"/>
    <w:rsid w:val="1C07FF13"/>
    <w:rsid w:val="1C0AC5C9"/>
    <w:rsid w:val="1C153CB7"/>
    <w:rsid w:val="1C156539"/>
    <w:rsid w:val="1C2578D3"/>
    <w:rsid w:val="1C29EF5F"/>
    <w:rsid w:val="1C2BACFA"/>
    <w:rsid w:val="1C3EB6AC"/>
    <w:rsid w:val="1C3FB8C6"/>
    <w:rsid w:val="1C43C9E5"/>
    <w:rsid w:val="1C4E37A9"/>
    <w:rsid w:val="1C4F49B8"/>
    <w:rsid w:val="1C68391E"/>
    <w:rsid w:val="1C6FFC09"/>
    <w:rsid w:val="1C77EEE1"/>
    <w:rsid w:val="1C8279B1"/>
    <w:rsid w:val="1C82B1AF"/>
    <w:rsid w:val="1C92E015"/>
    <w:rsid w:val="1CC74D99"/>
    <w:rsid w:val="1CCF8D28"/>
    <w:rsid w:val="1CDFE4ED"/>
    <w:rsid w:val="1CE39ED0"/>
    <w:rsid w:val="1D115502"/>
    <w:rsid w:val="1D11C80E"/>
    <w:rsid w:val="1D16F623"/>
    <w:rsid w:val="1D1AF8CF"/>
    <w:rsid w:val="1D29E8E0"/>
    <w:rsid w:val="1D2B0F11"/>
    <w:rsid w:val="1D2FCF1C"/>
    <w:rsid w:val="1D34C37D"/>
    <w:rsid w:val="1D369139"/>
    <w:rsid w:val="1D3902A4"/>
    <w:rsid w:val="1D3ADF38"/>
    <w:rsid w:val="1D3B66EF"/>
    <w:rsid w:val="1D449328"/>
    <w:rsid w:val="1D4BB600"/>
    <w:rsid w:val="1D4D9A66"/>
    <w:rsid w:val="1D4E3235"/>
    <w:rsid w:val="1D4F56E2"/>
    <w:rsid w:val="1D4FFBA4"/>
    <w:rsid w:val="1D551098"/>
    <w:rsid w:val="1D605C52"/>
    <w:rsid w:val="1D7100BC"/>
    <w:rsid w:val="1D71D65F"/>
    <w:rsid w:val="1D7AA936"/>
    <w:rsid w:val="1D8A360C"/>
    <w:rsid w:val="1D9B22D3"/>
    <w:rsid w:val="1D9DDAA8"/>
    <w:rsid w:val="1D9F9A61"/>
    <w:rsid w:val="1DA4D848"/>
    <w:rsid w:val="1DA908EE"/>
    <w:rsid w:val="1DD04901"/>
    <w:rsid w:val="1DD04F8D"/>
    <w:rsid w:val="1DD2C85C"/>
    <w:rsid w:val="1DDB4863"/>
    <w:rsid w:val="1DDE9D66"/>
    <w:rsid w:val="1DE02310"/>
    <w:rsid w:val="1DE0CCBF"/>
    <w:rsid w:val="1DE2D350"/>
    <w:rsid w:val="1DE67ED5"/>
    <w:rsid w:val="1DE73954"/>
    <w:rsid w:val="1DE74C4B"/>
    <w:rsid w:val="1DE83646"/>
    <w:rsid w:val="1DF3FE6C"/>
    <w:rsid w:val="1DF6E2A5"/>
    <w:rsid w:val="1DFF0630"/>
    <w:rsid w:val="1DFF8C22"/>
    <w:rsid w:val="1E053DBF"/>
    <w:rsid w:val="1E0F49C5"/>
    <w:rsid w:val="1E0F80C1"/>
    <w:rsid w:val="1E16E1F3"/>
    <w:rsid w:val="1E1C1269"/>
    <w:rsid w:val="1E1DECB7"/>
    <w:rsid w:val="1E259047"/>
    <w:rsid w:val="1E25B9FB"/>
    <w:rsid w:val="1E317C78"/>
    <w:rsid w:val="1E433C95"/>
    <w:rsid w:val="1E4EAF86"/>
    <w:rsid w:val="1E5B8A7B"/>
    <w:rsid w:val="1E617732"/>
    <w:rsid w:val="1E6391FC"/>
    <w:rsid w:val="1E65E4F8"/>
    <w:rsid w:val="1E67A8C7"/>
    <w:rsid w:val="1E72C9A7"/>
    <w:rsid w:val="1E793512"/>
    <w:rsid w:val="1E7B85E7"/>
    <w:rsid w:val="1E7C3FA5"/>
    <w:rsid w:val="1E85B9D9"/>
    <w:rsid w:val="1E931497"/>
    <w:rsid w:val="1E96CB86"/>
    <w:rsid w:val="1E97B2DC"/>
    <w:rsid w:val="1EAFCF85"/>
    <w:rsid w:val="1EB13A56"/>
    <w:rsid w:val="1EB1E7CE"/>
    <w:rsid w:val="1EB322B6"/>
    <w:rsid w:val="1EB4AE17"/>
    <w:rsid w:val="1EC610A3"/>
    <w:rsid w:val="1ECCCA17"/>
    <w:rsid w:val="1ED4ED1A"/>
    <w:rsid w:val="1ED79348"/>
    <w:rsid w:val="1ED993F2"/>
    <w:rsid w:val="1EDD4060"/>
    <w:rsid w:val="1EE26861"/>
    <w:rsid w:val="1EE6C9A5"/>
    <w:rsid w:val="1EEB89D7"/>
    <w:rsid w:val="1F0AC155"/>
    <w:rsid w:val="1F0D9C84"/>
    <w:rsid w:val="1F0FB99A"/>
    <w:rsid w:val="1F10530B"/>
    <w:rsid w:val="1F1F3BA3"/>
    <w:rsid w:val="1F40E7CE"/>
    <w:rsid w:val="1F4D66FE"/>
    <w:rsid w:val="1F502024"/>
    <w:rsid w:val="1F54DA71"/>
    <w:rsid w:val="1F590C80"/>
    <w:rsid w:val="1F5EF918"/>
    <w:rsid w:val="1F60B69C"/>
    <w:rsid w:val="1F62AE56"/>
    <w:rsid w:val="1F704FDD"/>
    <w:rsid w:val="1F75D252"/>
    <w:rsid w:val="1F775C50"/>
    <w:rsid w:val="1F78FED5"/>
    <w:rsid w:val="1F7EE474"/>
    <w:rsid w:val="1F8309C6"/>
    <w:rsid w:val="1F854A9A"/>
    <w:rsid w:val="1FA908AE"/>
    <w:rsid w:val="1FAB27D2"/>
    <w:rsid w:val="1FAE7DFD"/>
    <w:rsid w:val="1FB39E21"/>
    <w:rsid w:val="1FB48988"/>
    <w:rsid w:val="1FB9AD49"/>
    <w:rsid w:val="1FC3C7CD"/>
    <w:rsid w:val="1FC643A6"/>
    <w:rsid w:val="1FDB34D1"/>
    <w:rsid w:val="1FDCE02B"/>
    <w:rsid w:val="1FDF66D1"/>
    <w:rsid w:val="1FE68204"/>
    <w:rsid w:val="1FE6BE87"/>
    <w:rsid w:val="1FF075A3"/>
    <w:rsid w:val="1FF7C2F8"/>
    <w:rsid w:val="1FF98B50"/>
    <w:rsid w:val="1FFA952D"/>
    <w:rsid w:val="20032FD7"/>
    <w:rsid w:val="201350F3"/>
    <w:rsid w:val="201A0C65"/>
    <w:rsid w:val="202083B1"/>
    <w:rsid w:val="20258614"/>
    <w:rsid w:val="202E820D"/>
    <w:rsid w:val="20344A4E"/>
    <w:rsid w:val="2037D5A0"/>
    <w:rsid w:val="2039E936"/>
    <w:rsid w:val="20427B31"/>
    <w:rsid w:val="204526C9"/>
    <w:rsid w:val="2045F522"/>
    <w:rsid w:val="20464199"/>
    <w:rsid w:val="2048B923"/>
    <w:rsid w:val="204FBC63"/>
    <w:rsid w:val="2053F6F9"/>
    <w:rsid w:val="205D3C9B"/>
    <w:rsid w:val="2063D065"/>
    <w:rsid w:val="2064FF39"/>
    <w:rsid w:val="20680C34"/>
    <w:rsid w:val="206CA70E"/>
    <w:rsid w:val="207053A5"/>
    <w:rsid w:val="2087B7F0"/>
    <w:rsid w:val="208EBB51"/>
    <w:rsid w:val="2096488E"/>
    <w:rsid w:val="209CD250"/>
    <w:rsid w:val="20A44B0B"/>
    <w:rsid w:val="20A4AA23"/>
    <w:rsid w:val="20B706B3"/>
    <w:rsid w:val="20C60F5C"/>
    <w:rsid w:val="20D27559"/>
    <w:rsid w:val="20D49597"/>
    <w:rsid w:val="20DD0E11"/>
    <w:rsid w:val="20E4366B"/>
    <w:rsid w:val="20E46506"/>
    <w:rsid w:val="20ED19AE"/>
    <w:rsid w:val="20F2C1DC"/>
    <w:rsid w:val="20F4EDE8"/>
    <w:rsid w:val="20F83A98"/>
    <w:rsid w:val="20F9E623"/>
    <w:rsid w:val="20F9EA48"/>
    <w:rsid w:val="20FCFC17"/>
    <w:rsid w:val="2107EED3"/>
    <w:rsid w:val="2108F41D"/>
    <w:rsid w:val="210AB873"/>
    <w:rsid w:val="210C39BE"/>
    <w:rsid w:val="210E7B02"/>
    <w:rsid w:val="2121BB76"/>
    <w:rsid w:val="212483C6"/>
    <w:rsid w:val="2137D42B"/>
    <w:rsid w:val="213D07AF"/>
    <w:rsid w:val="2140B6D4"/>
    <w:rsid w:val="2145475C"/>
    <w:rsid w:val="2149BF62"/>
    <w:rsid w:val="21568113"/>
    <w:rsid w:val="21597C59"/>
    <w:rsid w:val="2161F253"/>
    <w:rsid w:val="2166D1D5"/>
    <w:rsid w:val="2168B168"/>
    <w:rsid w:val="216F5132"/>
    <w:rsid w:val="21713E1C"/>
    <w:rsid w:val="21782895"/>
    <w:rsid w:val="21793E45"/>
    <w:rsid w:val="2179B946"/>
    <w:rsid w:val="217A579B"/>
    <w:rsid w:val="2181638A"/>
    <w:rsid w:val="2186F23B"/>
    <w:rsid w:val="218C360B"/>
    <w:rsid w:val="2194CCC0"/>
    <w:rsid w:val="21956B4B"/>
    <w:rsid w:val="219A5BED"/>
    <w:rsid w:val="21A79ACF"/>
    <w:rsid w:val="21B0F9E5"/>
    <w:rsid w:val="21B59E70"/>
    <w:rsid w:val="21C09AD9"/>
    <w:rsid w:val="21C2E910"/>
    <w:rsid w:val="21CFE0F6"/>
    <w:rsid w:val="21D91869"/>
    <w:rsid w:val="21DC5B0F"/>
    <w:rsid w:val="21F213DB"/>
    <w:rsid w:val="21FF688B"/>
    <w:rsid w:val="2201535D"/>
    <w:rsid w:val="2203F530"/>
    <w:rsid w:val="220EAEEE"/>
    <w:rsid w:val="2212BD45"/>
    <w:rsid w:val="22149FD9"/>
    <w:rsid w:val="221AF829"/>
    <w:rsid w:val="22213180"/>
    <w:rsid w:val="22243159"/>
    <w:rsid w:val="2225B9CF"/>
    <w:rsid w:val="223292DE"/>
    <w:rsid w:val="22371519"/>
    <w:rsid w:val="224316BD"/>
    <w:rsid w:val="2245F650"/>
    <w:rsid w:val="224DC125"/>
    <w:rsid w:val="224E9B3E"/>
    <w:rsid w:val="22517972"/>
    <w:rsid w:val="226F2A61"/>
    <w:rsid w:val="2272B25B"/>
    <w:rsid w:val="2277FA77"/>
    <w:rsid w:val="2284B33A"/>
    <w:rsid w:val="2284B5B3"/>
    <w:rsid w:val="22979703"/>
    <w:rsid w:val="229F403B"/>
    <w:rsid w:val="22A285CF"/>
    <w:rsid w:val="22A80C1A"/>
    <w:rsid w:val="22A8164B"/>
    <w:rsid w:val="22A9BCEB"/>
    <w:rsid w:val="22B7CB4E"/>
    <w:rsid w:val="22BF83B6"/>
    <w:rsid w:val="22C66DC8"/>
    <w:rsid w:val="22C8AB2F"/>
    <w:rsid w:val="22D3966E"/>
    <w:rsid w:val="22FD3F38"/>
    <w:rsid w:val="22FEF367"/>
    <w:rsid w:val="22FF7778"/>
    <w:rsid w:val="2300AB5D"/>
    <w:rsid w:val="23069B9C"/>
    <w:rsid w:val="230F1FBC"/>
    <w:rsid w:val="230F3BC5"/>
    <w:rsid w:val="2311D628"/>
    <w:rsid w:val="23162B3F"/>
    <w:rsid w:val="23165CD1"/>
    <w:rsid w:val="2316BFAB"/>
    <w:rsid w:val="231D9393"/>
    <w:rsid w:val="231E6D91"/>
    <w:rsid w:val="231FC8D7"/>
    <w:rsid w:val="2320BCCB"/>
    <w:rsid w:val="23216017"/>
    <w:rsid w:val="2324ECC4"/>
    <w:rsid w:val="23252FC7"/>
    <w:rsid w:val="2335E938"/>
    <w:rsid w:val="233BE5B0"/>
    <w:rsid w:val="2341A5F6"/>
    <w:rsid w:val="234A08C9"/>
    <w:rsid w:val="234AD712"/>
    <w:rsid w:val="234EAB4C"/>
    <w:rsid w:val="2350D469"/>
    <w:rsid w:val="2357B105"/>
    <w:rsid w:val="23581033"/>
    <w:rsid w:val="2359936E"/>
    <w:rsid w:val="2360F40B"/>
    <w:rsid w:val="2362E42F"/>
    <w:rsid w:val="2375C04C"/>
    <w:rsid w:val="237C6021"/>
    <w:rsid w:val="237D0551"/>
    <w:rsid w:val="2380C27D"/>
    <w:rsid w:val="239B6813"/>
    <w:rsid w:val="23A16AF5"/>
    <w:rsid w:val="23BC67EB"/>
    <w:rsid w:val="23C25CA8"/>
    <w:rsid w:val="23C838A0"/>
    <w:rsid w:val="23CE2CDF"/>
    <w:rsid w:val="23D30849"/>
    <w:rsid w:val="23D5BE83"/>
    <w:rsid w:val="23D79456"/>
    <w:rsid w:val="23DC4D70"/>
    <w:rsid w:val="23E2B9AA"/>
    <w:rsid w:val="23E77CFC"/>
    <w:rsid w:val="23FDFA04"/>
    <w:rsid w:val="240E6210"/>
    <w:rsid w:val="24113796"/>
    <w:rsid w:val="24182012"/>
    <w:rsid w:val="2419DC6C"/>
    <w:rsid w:val="241B890D"/>
    <w:rsid w:val="241E16B9"/>
    <w:rsid w:val="24203D31"/>
    <w:rsid w:val="24207FAE"/>
    <w:rsid w:val="2428DFB0"/>
    <w:rsid w:val="2434AFC2"/>
    <w:rsid w:val="2443175F"/>
    <w:rsid w:val="24459A9B"/>
    <w:rsid w:val="2446798F"/>
    <w:rsid w:val="24542BC2"/>
    <w:rsid w:val="24556296"/>
    <w:rsid w:val="24659486"/>
    <w:rsid w:val="2465E0EC"/>
    <w:rsid w:val="2467D980"/>
    <w:rsid w:val="24685721"/>
    <w:rsid w:val="2469D806"/>
    <w:rsid w:val="246AFAAB"/>
    <w:rsid w:val="246FBEDD"/>
    <w:rsid w:val="24739306"/>
    <w:rsid w:val="2473F78F"/>
    <w:rsid w:val="2474683A"/>
    <w:rsid w:val="247D344C"/>
    <w:rsid w:val="247D8B68"/>
    <w:rsid w:val="24812AE7"/>
    <w:rsid w:val="248A91DA"/>
    <w:rsid w:val="24935899"/>
    <w:rsid w:val="2493F2CD"/>
    <w:rsid w:val="2497648F"/>
    <w:rsid w:val="24A492F3"/>
    <w:rsid w:val="24BA9B97"/>
    <w:rsid w:val="24BA9D22"/>
    <w:rsid w:val="24BB486A"/>
    <w:rsid w:val="24BF18EA"/>
    <w:rsid w:val="24C196F0"/>
    <w:rsid w:val="24C9C2B4"/>
    <w:rsid w:val="24D4EEFE"/>
    <w:rsid w:val="24DD1716"/>
    <w:rsid w:val="24DE1F8D"/>
    <w:rsid w:val="24DEB6EA"/>
    <w:rsid w:val="24E1F2CF"/>
    <w:rsid w:val="24E42C4F"/>
    <w:rsid w:val="24E7B90F"/>
    <w:rsid w:val="24ED8821"/>
    <w:rsid w:val="24F94ADA"/>
    <w:rsid w:val="24FF21CE"/>
    <w:rsid w:val="25052E91"/>
    <w:rsid w:val="250C3060"/>
    <w:rsid w:val="2510FB05"/>
    <w:rsid w:val="25116D6C"/>
    <w:rsid w:val="2515751C"/>
    <w:rsid w:val="251E5C63"/>
    <w:rsid w:val="25254F45"/>
    <w:rsid w:val="252AB2A2"/>
    <w:rsid w:val="252CFDE4"/>
    <w:rsid w:val="252D605B"/>
    <w:rsid w:val="2531D775"/>
    <w:rsid w:val="2531FF14"/>
    <w:rsid w:val="25434275"/>
    <w:rsid w:val="254A985C"/>
    <w:rsid w:val="254C9291"/>
    <w:rsid w:val="254D9245"/>
    <w:rsid w:val="255D491F"/>
    <w:rsid w:val="2560C0BF"/>
    <w:rsid w:val="25681B41"/>
    <w:rsid w:val="257F63B2"/>
    <w:rsid w:val="257FC0BA"/>
    <w:rsid w:val="25825874"/>
    <w:rsid w:val="258DFC99"/>
    <w:rsid w:val="2595916D"/>
    <w:rsid w:val="259D0508"/>
    <w:rsid w:val="25A27E37"/>
    <w:rsid w:val="25A4E086"/>
    <w:rsid w:val="25A5CE33"/>
    <w:rsid w:val="25BF4B9A"/>
    <w:rsid w:val="25C65961"/>
    <w:rsid w:val="25C92D34"/>
    <w:rsid w:val="25CCCA93"/>
    <w:rsid w:val="25DFB245"/>
    <w:rsid w:val="25E0A493"/>
    <w:rsid w:val="25E4EBFF"/>
    <w:rsid w:val="25EDAAD1"/>
    <w:rsid w:val="25F41BDB"/>
    <w:rsid w:val="2605452B"/>
    <w:rsid w:val="260E137C"/>
    <w:rsid w:val="260FDCE8"/>
    <w:rsid w:val="26105A36"/>
    <w:rsid w:val="26116372"/>
    <w:rsid w:val="2614DF6A"/>
    <w:rsid w:val="261D9890"/>
    <w:rsid w:val="261EC02D"/>
    <w:rsid w:val="26217C22"/>
    <w:rsid w:val="26259B90"/>
    <w:rsid w:val="2631D459"/>
    <w:rsid w:val="26380E1E"/>
    <w:rsid w:val="26485CC7"/>
    <w:rsid w:val="264B113A"/>
    <w:rsid w:val="264DDCE9"/>
    <w:rsid w:val="264E7BC8"/>
    <w:rsid w:val="264ED3EB"/>
    <w:rsid w:val="2651E4D9"/>
    <w:rsid w:val="26596975"/>
    <w:rsid w:val="265BEDB4"/>
    <w:rsid w:val="266355C7"/>
    <w:rsid w:val="2663C999"/>
    <w:rsid w:val="2664C95A"/>
    <w:rsid w:val="2665151A"/>
    <w:rsid w:val="266C4CAB"/>
    <w:rsid w:val="2675FE5D"/>
    <w:rsid w:val="26788FDD"/>
    <w:rsid w:val="267998EE"/>
    <w:rsid w:val="267A2E13"/>
    <w:rsid w:val="267C4034"/>
    <w:rsid w:val="268046D3"/>
    <w:rsid w:val="26891AFB"/>
    <w:rsid w:val="268F7EB6"/>
    <w:rsid w:val="26917A6D"/>
    <w:rsid w:val="269F820E"/>
    <w:rsid w:val="26A4DF1E"/>
    <w:rsid w:val="26AB8BE9"/>
    <w:rsid w:val="26AD674A"/>
    <w:rsid w:val="26AED74C"/>
    <w:rsid w:val="26B2F920"/>
    <w:rsid w:val="26B9510C"/>
    <w:rsid w:val="26C2B3C4"/>
    <w:rsid w:val="26C4D704"/>
    <w:rsid w:val="26C7142F"/>
    <w:rsid w:val="26C91635"/>
    <w:rsid w:val="26D647F9"/>
    <w:rsid w:val="26D6B750"/>
    <w:rsid w:val="26E0FA51"/>
    <w:rsid w:val="26F51864"/>
    <w:rsid w:val="26F7E665"/>
    <w:rsid w:val="26FB6D78"/>
    <w:rsid w:val="2703AC64"/>
    <w:rsid w:val="27089744"/>
    <w:rsid w:val="2723C370"/>
    <w:rsid w:val="2727206E"/>
    <w:rsid w:val="272A31DD"/>
    <w:rsid w:val="273CAD63"/>
    <w:rsid w:val="27413D09"/>
    <w:rsid w:val="27494FF3"/>
    <w:rsid w:val="2753D02E"/>
    <w:rsid w:val="2756A841"/>
    <w:rsid w:val="275C62B1"/>
    <w:rsid w:val="27647E85"/>
    <w:rsid w:val="276D7913"/>
    <w:rsid w:val="277B8DF8"/>
    <w:rsid w:val="278B75DD"/>
    <w:rsid w:val="2790C5BD"/>
    <w:rsid w:val="27928285"/>
    <w:rsid w:val="27A4B318"/>
    <w:rsid w:val="27AF542E"/>
    <w:rsid w:val="27B1A391"/>
    <w:rsid w:val="27BDC75F"/>
    <w:rsid w:val="27C1F4D7"/>
    <w:rsid w:val="27C80C2A"/>
    <w:rsid w:val="27D73C99"/>
    <w:rsid w:val="27DF2D98"/>
    <w:rsid w:val="27E11326"/>
    <w:rsid w:val="27F7DECE"/>
    <w:rsid w:val="28168EC4"/>
    <w:rsid w:val="2819EE0B"/>
    <w:rsid w:val="281CEC1C"/>
    <w:rsid w:val="28260844"/>
    <w:rsid w:val="28362332"/>
    <w:rsid w:val="28368DBF"/>
    <w:rsid w:val="2855F7DD"/>
    <w:rsid w:val="285CA7D5"/>
    <w:rsid w:val="285D1BC8"/>
    <w:rsid w:val="285DFB83"/>
    <w:rsid w:val="2871445F"/>
    <w:rsid w:val="2879739D"/>
    <w:rsid w:val="28886C8A"/>
    <w:rsid w:val="288906A3"/>
    <w:rsid w:val="289529D5"/>
    <w:rsid w:val="2897B697"/>
    <w:rsid w:val="289AB9DE"/>
    <w:rsid w:val="28A75BA4"/>
    <w:rsid w:val="28A8CD53"/>
    <w:rsid w:val="28B13CE7"/>
    <w:rsid w:val="28B9811C"/>
    <w:rsid w:val="28BFF700"/>
    <w:rsid w:val="28C059B4"/>
    <w:rsid w:val="28C460B8"/>
    <w:rsid w:val="28C64DF5"/>
    <w:rsid w:val="28CDC221"/>
    <w:rsid w:val="28D26605"/>
    <w:rsid w:val="28D496A6"/>
    <w:rsid w:val="28D5CE86"/>
    <w:rsid w:val="28E24EB3"/>
    <w:rsid w:val="28E9420E"/>
    <w:rsid w:val="28EC60B2"/>
    <w:rsid w:val="28ED4223"/>
    <w:rsid w:val="28F4A7BD"/>
    <w:rsid w:val="28F81375"/>
    <w:rsid w:val="28FD60D8"/>
    <w:rsid w:val="28FEBEE6"/>
    <w:rsid w:val="28FEFC5D"/>
    <w:rsid w:val="291D8F4C"/>
    <w:rsid w:val="292684F6"/>
    <w:rsid w:val="292C9626"/>
    <w:rsid w:val="292F11ED"/>
    <w:rsid w:val="29308CD4"/>
    <w:rsid w:val="29332525"/>
    <w:rsid w:val="293D4DBA"/>
    <w:rsid w:val="293F6277"/>
    <w:rsid w:val="29407903"/>
    <w:rsid w:val="2946B5CD"/>
    <w:rsid w:val="294C4C6B"/>
    <w:rsid w:val="294E3073"/>
    <w:rsid w:val="29538E95"/>
    <w:rsid w:val="2954FE90"/>
    <w:rsid w:val="295FBDE8"/>
    <w:rsid w:val="296AD5A5"/>
    <w:rsid w:val="297ED4B8"/>
    <w:rsid w:val="297F56DB"/>
    <w:rsid w:val="297FADDD"/>
    <w:rsid w:val="299EA6C9"/>
    <w:rsid w:val="29A9CB36"/>
    <w:rsid w:val="29B392EA"/>
    <w:rsid w:val="29B505D1"/>
    <w:rsid w:val="29B74B62"/>
    <w:rsid w:val="29B8641B"/>
    <w:rsid w:val="29BFE27C"/>
    <w:rsid w:val="29CAE4EE"/>
    <w:rsid w:val="29CCDE92"/>
    <w:rsid w:val="29D0A552"/>
    <w:rsid w:val="29DACF59"/>
    <w:rsid w:val="29DD8F1D"/>
    <w:rsid w:val="29EDA1C5"/>
    <w:rsid w:val="29F5E0BF"/>
    <w:rsid w:val="29F8A85D"/>
    <w:rsid w:val="29FE3E6B"/>
    <w:rsid w:val="2A07160D"/>
    <w:rsid w:val="2A199AE3"/>
    <w:rsid w:val="2A1E419F"/>
    <w:rsid w:val="2A1F3005"/>
    <w:rsid w:val="2A20EBED"/>
    <w:rsid w:val="2A2AE807"/>
    <w:rsid w:val="2A2EC680"/>
    <w:rsid w:val="2A33C462"/>
    <w:rsid w:val="2A363887"/>
    <w:rsid w:val="2A370C2C"/>
    <w:rsid w:val="2A3B7439"/>
    <w:rsid w:val="2A45BC71"/>
    <w:rsid w:val="2A47B7EB"/>
    <w:rsid w:val="2A587CC3"/>
    <w:rsid w:val="2A5B84AE"/>
    <w:rsid w:val="2A60C15F"/>
    <w:rsid w:val="2A661F64"/>
    <w:rsid w:val="2A683328"/>
    <w:rsid w:val="2A811964"/>
    <w:rsid w:val="2A850F49"/>
    <w:rsid w:val="2A857CD8"/>
    <w:rsid w:val="2A89B7B3"/>
    <w:rsid w:val="2A8B7AF7"/>
    <w:rsid w:val="2A903E9B"/>
    <w:rsid w:val="2A93BCF6"/>
    <w:rsid w:val="2A96DABF"/>
    <w:rsid w:val="2A9C135D"/>
    <w:rsid w:val="2A9FFE17"/>
    <w:rsid w:val="2AA01133"/>
    <w:rsid w:val="2AAA45D3"/>
    <w:rsid w:val="2AAB4132"/>
    <w:rsid w:val="2AAEBFFA"/>
    <w:rsid w:val="2AB7EC24"/>
    <w:rsid w:val="2ABC6B61"/>
    <w:rsid w:val="2AC90DCD"/>
    <w:rsid w:val="2AD561C8"/>
    <w:rsid w:val="2AD575CA"/>
    <w:rsid w:val="2AD79C05"/>
    <w:rsid w:val="2ADACF28"/>
    <w:rsid w:val="2ADE09FA"/>
    <w:rsid w:val="2ADEAF13"/>
    <w:rsid w:val="2ADFA289"/>
    <w:rsid w:val="2AE9AFB8"/>
    <w:rsid w:val="2AF2E791"/>
    <w:rsid w:val="2AF3892F"/>
    <w:rsid w:val="2AFD6C9F"/>
    <w:rsid w:val="2AFEB598"/>
    <w:rsid w:val="2B07C9EC"/>
    <w:rsid w:val="2B0886FD"/>
    <w:rsid w:val="2B112032"/>
    <w:rsid w:val="2B12873E"/>
    <w:rsid w:val="2B13C95F"/>
    <w:rsid w:val="2B16F323"/>
    <w:rsid w:val="2B30460E"/>
    <w:rsid w:val="2B315363"/>
    <w:rsid w:val="2B399042"/>
    <w:rsid w:val="2B3B3377"/>
    <w:rsid w:val="2B43B72C"/>
    <w:rsid w:val="2B473998"/>
    <w:rsid w:val="2B538378"/>
    <w:rsid w:val="2B5F8E60"/>
    <w:rsid w:val="2B66A8F3"/>
    <w:rsid w:val="2B699EA3"/>
    <w:rsid w:val="2B6F8793"/>
    <w:rsid w:val="2B700EB5"/>
    <w:rsid w:val="2B73ED00"/>
    <w:rsid w:val="2B7AB4BA"/>
    <w:rsid w:val="2B7EC394"/>
    <w:rsid w:val="2B7F3537"/>
    <w:rsid w:val="2B800694"/>
    <w:rsid w:val="2B8E7F56"/>
    <w:rsid w:val="2B8F31B9"/>
    <w:rsid w:val="2B9E7437"/>
    <w:rsid w:val="2BAF22FE"/>
    <w:rsid w:val="2BB14724"/>
    <w:rsid w:val="2BC64E3B"/>
    <w:rsid w:val="2BCF8C82"/>
    <w:rsid w:val="2BDA62D7"/>
    <w:rsid w:val="2BDACD14"/>
    <w:rsid w:val="2BE474DD"/>
    <w:rsid w:val="2BE514E0"/>
    <w:rsid w:val="2BE86C34"/>
    <w:rsid w:val="2BE8D1F6"/>
    <w:rsid w:val="2BF4C786"/>
    <w:rsid w:val="2C015832"/>
    <w:rsid w:val="2C143AE7"/>
    <w:rsid w:val="2C162484"/>
    <w:rsid w:val="2C1B0634"/>
    <w:rsid w:val="2C2605D3"/>
    <w:rsid w:val="2C2B7500"/>
    <w:rsid w:val="2C2E7C50"/>
    <w:rsid w:val="2C330BC4"/>
    <w:rsid w:val="2C458E46"/>
    <w:rsid w:val="2C47A5DC"/>
    <w:rsid w:val="2C4F33CB"/>
    <w:rsid w:val="2C546807"/>
    <w:rsid w:val="2C59F7BE"/>
    <w:rsid w:val="2C5CA931"/>
    <w:rsid w:val="2C658B58"/>
    <w:rsid w:val="2C687210"/>
    <w:rsid w:val="2C6BA6F3"/>
    <w:rsid w:val="2C755519"/>
    <w:rsid w:val="2C84607E"/>
    <w:rsid w:val="2C8A0A3C"/>
    <w:rsid w:val="2C8C3680"/>
    <w:rsid w:val="2C8CC0D8"/>
    <w:rsid w:val="2C8D1EC7"/>
    <w:rsid w:val="2C91FF76"/>
    <w:rsid w:val="2C98681C"/>
    <w:rsid w:val="2CA0D2FD"/>
    <w:rsid w:val="2CA76523"/>
    <w:rsid w:val="2CAB3AF9"/>
    <w:rsid w:val="2CAEA6F6"/>
    <w:rsid w:val="2CAF9EC3"/>
    <w:rsid w:val="2CB6D06F"/>
    <w:rsid w:val="2CBC51C9"/>
    <w:rsid w:val="2CC1E7DE"/>
    <w:rsid w:val="2CC30A06"/>
    <w:rsid w:val="2CCD469F"/>
    <w:rsid w:val="2CCF4D0C"/>
    <w:rsid w:val="2CD06A73"/>
    <w:rsid w:val="2CD6DCB4"/>
    <w:rsid w:val="2CDC9DFF"/>
    <w:rsid w:val="2CF000E0"/>
    <w:rsid w:val="2CF19084"/>
    <w:rsid w:val="2CF87063"/>
    <w:rsid w:val="2D064C04"/>
    <w:rsid w:val="2D0F592B"/>
    <w:rsid w:val="2D1AD491"/>
    <w:rsid w:val="2D1E0954"/>
    <w:rsid w:val="2D2DACC0"/>
    <w:rsid w:val="2D2EF58B"/>
    <w:rsid w:val="2D32861E"/>
    <w:rsid w:val="2D38AF5A"/>
    <w:rsid w:val="2D428C2D"/>
    <w:rsid w:val="2D4C52CF"/>
    <w:rsid w:val="2D546603"/>
    <w:rsid w:val="2D5A258A"/>
    <w:rsid w:val="2D5B269B"/>
    <w:rsid w:val="2D647957"/>
    <w:rsid w:val="2D723E81"/>
    <w:rsid w:val="2D751249"/>
    <w:rsid w:val="2D791637"/>
    <w:rsid w:val="2D7B6CD2"/>
    <w:rsid w:val="2D8700B4"/>
    <w:rsid w:val="2D89164F"/>
    <w:rsid w:val="2D9024E4"/>
    <w:rsid w:val="2D99437A"/>
    <w:rsid w:val="2D9ABC6F"/>
    <w:rsid w:val="2DA7E9A8"/>
    <w:rsid w:val="2DABE5A0"/>
    <w:rsid w:val="2DAD2E7C"/>
    <w:rsid w:val="2DB6E556"/>
    <w:rsid w:val="2DBA77A9"/>
    <w:rsid w:val="2DBFA303"/>
    <w:rsid w:val="2DCF2149"/>
    <w:rsid w:val="2DD165CF"/>
    <w:rsid w:val="2DDADEE2"/>
    <w:rsid w:val="2DEAABCB"/>
    <w:rsid w:val="2DEABF9C"/>
    <w:rsid w:val="2DEB9263"/>
    <w:rsid w:val="2DF24D88"/>
    <w:rsid w:val="2DFA6134"/>
    <w:rsid w:val="2DFD5A08"/>
    <w:rsid w:val="2DFDB839"/>
    <w:rsid w:val="2E07D35A"/>
    <w:rsid w:val="2E0C37C2"/>
    <w:rsid w:val="2E15F90B"/>
    <w:rsid w:val="2E1A33D8"/>
    <w:rsid w:val="2E293E4D"/>
    <w:rsid w:val="2E369B31"/>
    <w:rsid w:val="2E379C2C"/>
    <w:rsid w:val="2E47F62A"/>
    <w:rsid w:val="2E4C1CFD"/>
    <w:rsid w:val="2E5B1BB5"/>
    <w:rsid w:val="2E6E51AE"/>
    <w:rsid w:val="2E6EB61B"/>
    <w:rsid w:val="2E7D4BE0"/>
    <w:rsid w:val="2E84CA77"/>
    <w:rsid w:val="2E8FAAB2"/>
    <w:rsid w:val="2E9A2A4C"/>
    <w:rsid w:val="2E9DA535"/>
    <w:rsid w:val="2EAAB094"/>
    <w:rsid w:val="2EAF6C34"/>
    <w:rsid w:val="2EB2647C"/>
    <w:rsid w:val="2EB2A90C"/>
    <w:rsid w:val="2EBFE1B4"/>
    <w:rsid w:val="2ECB6FF8"/>
    <w:rsid w:val="2ED37BAF"/>
    <w:rsid w:val="2EDA8C48"/>
    <w:rsid w:val="2EDFDD26"/>
    <w:rsid w:val="2EE230F9"/>
    <w:rsid w:val="2EE7B5E2"/>
    <w:rsid w:val="2EF48143"/>
    <w:rsid w:val="2F07777D"/>
    <w:rsid w:val="2F0CA6A7"/>
    <w:rsid w:val="2F153994"/>
    <w:rsid w:val="2F188D70"/>
    <w:rsid w:val="2F1E9D0F"/>
    <w:rsid w:val="2F2257CB"/>
    <w:rsid w:val="2F26CBF8"/>
    <w:rsid w:val="2F26EEA1"/>
    <w:rsid w:val="2F28ACC7"/>
    <w:rsid w:val="2F4482AC"/>
    <w:rsid w:val="2F4A2C68"/>
    <w:rsid w:val="2F4CF3FF"/>
    <w:rsid w:val="2F5FB30B"/>
    <w:rsid w:val="2F670C1D"/>
    <w:rsid w:val="2F7182E2"/>
    <w:rsid w:val="2F75F966"/>
    <w:rsid w:val="2F82B1E2"/>
    <w:rsid w:val="2F847C46"/>
    <w:rsid w:val="2FA19185"/>
    <w:rsid w:val="2FA54089"/>
    <w:rsid w:val="2FA64FF8"/>
    <w:rsid w:val="2FA68AF9"/>
    <w:rsid w:val="2FA7DC0A"/>
    <w:rsid w:val="2FDD22E9"/>
    <w:rsid w:val="2FDEEA0F"/>
    <w:rsid w:val="2FDF8493"/>
    <w:rsid w:val="2FEAA68C"/>
    <w:rsid w:val="2FEF184A"/>
    <w:rsid w:val="2FF4DDBD"/>
    <w:rsid w:val="2FF4ED36"/>
    <w:rsid w:val="2FFE019B"/>
    <w:rsid w:val="2FFE2F05"/>
    <w:rsid w:val="30003B9B"/>
    <w:rsid w:val="3001AD86"/>
    <w:rsid w:val="30059C69"/>
    <w:rsid w:val="30076D69"/>
    <w:rsid w:val="300C7E74"/>
    <w:rsid w:val="3011A228"/>
    <w:rsid w:val="30150345"/>
    <w:rsid w:val="301DD0CA"/>
    <w:rsid w:val="3023D06D"/>
    <w:rsid w:val="3027DF80"/>
    <w:rsid w:val="302B41D7"/>
    <w:rsid w:val="302E3FBD"/>
    <w:rsid w:val="303350E7"/>
    <w:rsid w:val="303C2ECC"/>
    <w:rsid w:val="303FD7E4"/>
    <w:rsid w:val="3043D829"/>
    <w:rsid w:val="305C71F4"/>
    <w:rsid w:val="306E30AB"/>
    <w:rsid w:val="306FA7D6"/>
    <w:rsid w:val="3074D563"/>
    <w:rsid w:val="3078C1D2"/>
    <w:rsid w:val="307A0B0E"/>
    <w:rsid w:val="307FC5C6"/>
    <w:rsid w:val="3083F003"/>
    <w:rsid w:val="3087F34C"/>
    <w:rsid w:val="30904E62"/>
    <w:rsid w:val="3095A08E"/>
    <w:rsid w:val="30B870B9"/>
    <w:rsid w:val="30BAD430"/>
    <w:rsid w:val="30BE30AF"/>
    <w:rsid w:val="30C30281"/>
    <w:rsid w:val="30CAF9B5"/>
    <w:rsid w:val="30CF1BA7"/>
    <w:rsid w:val="30D22B4E"/>
    <w:rsid w:val="30E16526"/>
    <w:rsid w:val="30EA370B"/>
    <w:rsid w:val="30F6BBB1"/>
    <w:rsid w:val="30F865BE"/>
    <w:rsid w:val="30F8A292"/>
    <w:rsid w:val="3102BE95"/>
    <w:rsid w:val="310CA981"/>
    <w:rsid w:val="31155FA6"/>
    <w:rsid w:val="311D11EE"/>
    <w:rsid w:val="31272E45"/>
    <w:rsid w:val="3134E193"/>
    <w:rsid w:val="3136C03B"/>
    <w:rsid w:val="313A11D5"/>
    <w:rsid w:val="313BB520"/>
    <w:rsid w:val="314F6B11"/>
    <w:rsid w:val="314FDE78"/>
    <w:rsid w:val="3151D497"/>
    <w:rsid w:val="316B0440"/>
    <w:rsid w:val="317F5795"/>
    <w:rsid w:val="31872C66"/>
    <w:rsid w:val="318C62EA"/>
    <w:rsid w:val="31935CE0"/>
    <w:rsid w:val="319DE86E"/>
    <w:rsid w:val="31A14670"/>
    <w:rsid w:val="31B2614A"/>
    <w:rsid w:val="31C998EE"/>
    <w:rsid w:val="31D315A6"/>
    <w:rsid w:val="31D4C0AC"/>
    <w:rsid w:val="31E05F1D"/>
    <w:rsid w:val="31E2ABA4"/>
    <w:rsid w:val="31EFADB6"/>
    <w:rsid w:val="31EFD135"/>
    <w:rsid w:val="31F81EAB"/>
    <w:rsid w:val="3205D95F"/>
    <w:rsid w:val="3206B95F"/>
    <w:rsid w:val="3206BBBA"/>
    <w:rsid w:val="320D36D7"/>
    <w:rsid w:val="321A1496"/>
    <w:rsid w:val="32206A8D"/>
    <w:rsid w:val="3220FE27"/>
    <w:rsid w:val="322390A9"/>
    <w:rsid w:val="3228304A"/>
    <w:rsid w:val="323A6DD4"/>
    <w:rsid w:val="323E6CCB"/>
    <w:rsid w:val="32414752"/>
    <w:rsid w:val="324892AE"/>
    <w:rsid w:val="32496846"/>
    <w:rsid w:val="324E7781"/>
    <w:rsid w:val="32509ECD"/>
    <w:rsid w:val="325D50E7"/>
    <w:rsid w:val="325E12F9"/>
    <w:rsid w:val="325EE938"/>
    <w:rsid w:val="32624AED"/>
    <w:rsid w:val="3265DAAE"/>
    <w:rsid w:val="327211FF"/>
    <w:rsid w:val="327E580F"/>
    <w:rsid w:val="32857ADF"/>
    <w:rsid w:val="32863813"/>
    <w:rsid w:val="3286EC7F"/>
    <w:rsid w:val="328AAEFB"/>
    <w:rsid w:val="3292EDE0"/>
    <w:rsid w:val="32984289"/>
    <w:rsid w:val="32A493BB"/>
    <w:rsid w:val="32A5B926"/>
    <w:rsid w:val="32A6341F"/>
    <w:rsid w:val="32AF4A92"/>
    <w:rsid w:val="32B08527"/>
    <w:rsid w:val="32B50A08"/>
    <w:rsid w:val="32B85080"/>
    <w:rsid w:val="32BF8572"/>
    <w:rsid w:val="32C4EECC"/>
    <w:rsid w:val="32CAF95E"/>
    <w:rsid w:val="32CED31F"/>
    <w:rsid w:val="32D5DF7F"/>
    <w:rsid w:val="32DAEA8C"/>
    <w:rsid w:val="32DD9252"/>
    <w:rsid w:val="32DFBA29"/>
    <w:rsid w:val="32E0C88F"/>
    <w:rsid w:val="32E27696"/>
    <w:rsid w:val="32EDE85F"/>
    <w:rsid w:val="32F3A7FB"/>
    <w:rsid w:val="32F4C0F0"/>
    <w:rsid w:val="32F9D8EC"/>
    <w:rsid w:val="32FD1D27"/>
    <w:rsid w:val="3301CB63"/>
    <w:rsid w:val="331A53A3"/>
    <w:rsid w:val="3334EF9D"/>
    <w:rsid w:val="33432DBC"/>
    <w:rsid w:val="33441AAB"/>
    <w:rsid w:val="3344D083"/>
    <w:rsid w:val="33565A07"/>
    <w:rsid w:val="335CD631"/>
    <w:rsid w:val="335F3A42"/>
    <w:rsid w:val="3361C9A9"/>
    <w:rsid w:val="3366D088"/>
    <w:rsid w:val="337A8730"/>
    <w:rsid w:val="337FB94B"/>
    <w:rsid w:val="338AEDC1"/>
    <w:rsid w:val="338B70FA"/>
    <w:rsid w:val="33913656"/>
    <w:rsid w:val="3395C529"/>
    <w:rsid w:val="33986AF0"/>
    <w:rsid w:val="33A4E474"/>
    <w:rsid w:val="33A5C387"/>
    <w:rsid w:val="33B4072C"/>
    <w:rsid w:val="33B4C7EE"/>
    <w:rsid w:val="33C43B91"/>
    <w:rsid w:val="33C45319"/>
    <w:rsid w:val="33CB9A63"/>
    <w:rsid w:val="33D4CA7D"/>
    <w:rsid w:val="33D8FF60"/>
    <w:rsid w:val="33DA62AA"/>
    <w:rsid w:val="33DCFD84"/>
    <w:rsid w:val="33DD8620"/>
    <w:rsid w:val="33EBC25C"/>
    <w:rsid w:val="33ECB798"/>
    <w:rsid w:val="33ED5857"/>
    <w:rsid w:val="33F47CBC"/>
    <w:rsid w:val="33F7D8AE"/>
    <w:rsid w:val="3403298A"/>
    <w:rsid w:val="340AEA09"/>
    <w:rsid w:val="340BCC56"/>
    <w:rsid w:val="340BD316"/>
    <w:rsid w:val="342737DF"/>
    <w:rsid w:val="342922B0"/>
    <w:rsid w:val="34293BBF"/>
    <w:rsid w:val="342A0829"/>
    <w:rsid w:val="34375C76"/>
    <w:rsid w:val="343F54FD"/>
    <w:rsid w:val="3446D5F6"/>
    <w:rsid w:val="344C0EC5"/>
    <w:rsid w:val="34592E3B"/>
    <w:rsid w:val="345CDA73"/>
    <w:rsid w:val="346A2941"/>
    <w:rsid w:val="347778B4"/>
    <w:rsid w:val="347E6D2A"/>
    <w:rsid w:val="348D1848"/>
    <w:rsid w:val="3498047A"/>
    <w:rsid w:val="349F796C"/>
    <w:rsid w:val="34A397FF"/>
    <w:rsid w:val="34A8AF10"/>
    <w:rsid w:val="34AD83AE"/>
    <w:rsid w:val="34B12F06"/>
    <w:rsid w:val="34C1C708"/>
    <w:rsid w:val="34D932C9"/>
    <w:rsid w:val="34DB15BA"/>
    <w:rsid w:val="34E305BF"/>
    <w:rsid w:val="34E53005"/>
    <w:rsid w:val="34F09EBA"/>
    <w:rsid w:val="34F873C9"/>
    <w:rsid w:val="350635BB"/>
    <w:rsid w:val="35098390"/>
    <w:rsid w:val="35184E4B"/>
    <w:rsid w:val="351E1742"/>
    <w:rsid w:val="3525E1C9"/>
    <w:rsid w:val="352C227A"/>
    <w:rsid w:val="3543A03C"/>
    <w:rsid w:val="355BE005"/>
    <w:rsid w:val="356475A2"/>
    <w:rsid w:val="356560AB"/>
    <w:rsid w:val="35708B83"/>
    <w:rsid w:val="357930BC"/>
    <w:rsid w:val="358437D0"/>
    <w:rsid w:val="358816A4"/>
    <w:rsid w:val="358A2D5E"/>
    <w:rsid w:val="35955EF2"/>
    <w:rsid w:val="3597D564"/>
    <w:rsid w:val="359A8E6C"/>
    <w:rsid w:val="35AB045E"/>
    <w:rsid w:val="35AD24CD"/>
    <w:rsid w:val="35CD2CF5"/>
    <w:rsid w:val="35CF261C"/>
    <w:rsid w:val="35D0241C"/>
    <w:rsid w:val="35D0306E"/>
    <w:rsid w:val="35EBF617"/>
    <w:rsid w:val="35F8FC65"/>
    <w:rsid w:val="35FDC3B6"/>
    <w:rsid w:val="35FF307A"/>
    <w:rsid w:val="361029D3"/>
    <w:rsid w:val="36235CAC"/>
    <w:rsid w:val="3630BA92"/>
    <w:rsid w:val="3635F2A1"/>
    <w:rsid w:val="363B6961"/>
    <w:rsid w:val="363B99AE"/>
    <w:rsid w:val="363C48F7"/>
    <w:rsid w:val="363D64DE"/>
    <w:rsid w:val="3641D32A"/>
    <w:rsid w:val="36429608"/>
    <w:rsid w:val="3643EA4A"/>
    <w:rsid w:val="36480A1A"/>
    <w:rsid w:val="3653CDD4"/>
    <w:rsid w:val="36611F1F"/>
    <w:rsid w:val="367350EB"/>
    <w:rsid w:val="368F92ED"/>
    <w:rsid w:val="36971F24"/>
    <w:rsid w:val="369B73C0"/>
    <w:rsid w:val="36A5526C"/>
    <w:rsid w:val="36A56D3B"/>
    <w:rsid w:val="36ACF298"/>
    <w:rsid w:val="36B74F85"/>
    <w:rsid w:val="36B8B863"/>
    <w:rsid w:val="36B90E14"/>
    <w:rsid w:val="36BB4750"/>
    <w:rsid w:val="36C00C4C"/>
    <w:rsid w:val="36C204DB"/>
    <w:rsid w:val="36CC8605"/>
    <w:rsid w:val="36E13F6A"/>
    <w:rsid w:val="36E62EFD"/>
    <w:rsid w:val="36EA7941"/>
    <w:rsid w:val="36FDA0E0"/>
    <w:rsid w:val="36FEF1F4"/>
    <w:rsid w:val="37123E5B"/>
    <w:rsid w:val="37179CDB"/>
    <w:rsid w:val="3718D0A3"/>
    <w:rsid w:val="372A1794"/>
    <w:rsid w:val="37331E90"/>
    <w:rsid w:val="37359ADC"/>
    <w:rsid w:val="373BF70B"/>
    <w:rsid w:val="373C41C6"/>
    <w:rsid w:val="3744696F"/>
    <w:rsid w:val="374CF9D0"/>
    <w:rsid w:val="3757E585"/>
    <w:rsid w:val="375A045D"/>
    <w:rsid w:val="375B7C86"/>
    <w:rsid w:val="375FCDB3"/>
    <w:rsid w:val="376BBD4C"/>
    <w:rsid w:val="378A6E99"/>
    <w:rsid w:val="3793ECDA"/>
    <w:rsid w:val="379677DB"/>
    <w:rsid w:val="379914D2"/>
    <w:rsid w:val="379D182B"/>
    <w:rsid w:val="379FA685"/>
    <w:rsid w:val="379FD494"/>
    <w:rsid w:val="37A1DB6F"/>
    <w:rsid w:val="37A384EA"/>
    <w:rsid w:val="37A39497"/>
    <w:rsid w:val="37A9C976"/>
    <w:rsid w:val="37AF18B5"/>
    <w:rsid w:val="37B8B687"/>
    <w:rsid w:val="37B99035"/>
    <w:rsid w:val="37C58BD8"/>
    <w:rsid w:val="37DAC305"/>
    <w:rsid w:val="37DCC955"/>
    <w:rsid w:val="37DE9CB1"/>
    <w:rsid w:val="37EC18F8"/>
    <w:rsid w:val="380651BC"/>
    <w:rsid w:val="380B77C2"/>
    <w:rsid w:val="380CAB8D"/>
    <w:rsid w:val="381FEA64"/>
    <w:rsid w:val="38201B58"/>
    <w:rsid w:val="382D3FF1"/>
    <w:rsid w:val="382DDC6B"/>
    <w:rsid w:val="3834D8E8"/>
    <w:rsid w:val="383C7105"/>
    <w:rsid w:val="3843A02B"/>
    <w:rsid w:val="384C5400"/>
    <w:rsid w:val="38528A78"/>
    <w:rsid w:val="3853EB8A"/>
    <w:rsid w:val="3855CB1E"/>
    <w:rsid w:val="3858844A"/>
    <w:rsid w:val="38591BCF"/>
    <w:rsid w:val="385B6679"/>
    <w:rsid w:val="385D0BE3"/>
    <w:rsid w:val="385F70D3"/>
    <w:rsid w:val="38653129"/>
    <w:rsid w:val="3872DD76"/>
    <w:rsid w:val="3872FAF3"/>
    <w:rsid w:val="387B113E"/>
    <w:rsid w:val="38844F62"/>
    <w:rsid w:val="38863381"/>
    <w:rsid w:val="38917D0A"/>
    <w:rsid w:val="389297B4"/>
    <w:rsid w:val="38944866"/>
    <w:rsid w:val="38A2E1F4"/>
    <w:rsid w:val="38B00CD0"/>
    <w:rsid w:val="38C335DF"/>
    <w:rsid w:val="38C36888"/>
    <w:rsid w:val="38C37C32"/>
    <w:rsid w:val="38F755D4"/>
    <w:rsid w:val="38FE6242"/>
    <w:rsid w:val="3903382B"/>
    <w:rsid w:val="390649E9"/>
    <w:rsid w:val="390DD8DF"/>
    <w:rsid w:val="39161FCA"/>
    <w:rsid w:val="3916381E"/>
    <w:rsid w:val="392E60E3"/>
    <w:rsid w:val="3933EC4B"/>
    <w:rsid w:val="39471D52"/>
    <w:rsid w:val="395D99D6"/>
    <w:rsid w:val="395EBE3D"/>
    <w:rsid w:val="396DCBE9"/>
    <w:rsid w:val="397177B9"/>
    <w:rsid w:val="398D3987"/>
    <w:rsid w:val="3995DC02"/>
    <w:rsid w:val="3995F5E5"/>
    <w:rsid w:val="399F56EF"/>
    <w:rsid w:val="39AA2BF0"/>
    <w:rsid w:val="39AAB7E0"/>
    <w:rsid w:val="39AC0B7B"/>
    <w:rsid w:val="39ACB97D"/>
    <w:rsid w:val="39B81965"/>
    <w:rsid w:val="39B942AB"/>
    <w:rsid w:val="39C77403"/>
    <w:rsid w:val="39CF9D30"/>
    <w:rsid w:val="39D47067"/>
    <w:rsid w:val="39DF1E1A"/>
    <w:rsid w:val="39E15AC9"/>
    <w:rsid w:val="39EAC3AA"/>
    <w:rsid w:val="39EFCD43"/>
    <w:rsid w:val="3A0301C8"/>
    <w:rsid w:val="3A03894A"/>
    <w:rsid w:val="3A12CDE2"/>
    <w:rsid w:val="3A190576"/>
    <w:rsid w:val="3A238EB7"/>
    <w:rsid w:val="3A24745B"/>
    <w:rsid w:val="3A2D97A9"/>
    <w:rsid w:val="3A39D90A"/>
    <w:rsid w:val="3A3A9E72"/>
    <w:rsid w:val="3A3EBAA4"/>
    <w:rsid w:val="3A40B7B9"/>
    <w:rsid w:val="3A4403FC"/>
    <w:rsid w:val="3A4B5A8B"/>
    <w:rsid w:val="3A4D76A3"/>
    <w:rsid w:val="3A69AD23"/>
    <w:rsid w:val="3A6C82EF"/>
    <w:rsid w:val="3A6E8892"/>
    <w:rsid w:val="3A722FCA"/>
    <w:rsid w:val="3A746E1C"/>
    <w:rsid w:val="3A75A392"/>
    <w:rsid w:val="3A75ECEA"/>
    <w:rsid w:val="3A79E4F6"/>
    <w:rsid w:val="3A7D324B"/>
    <w:rsid w:val="3A89FED8"/>
    <w:rsid w:val="3A917172"/>
    <w:rsid w:val="3AA92C9B"/>
    <w:rsid w:val="3AAC1D03"/>
    <w:rsid w:val="3AAD6D6A"/>
    <w:rsid w:val="3AB27AE6"/>
    <w:rsid w:val="3AC36D51"/>
    <w:rsid w:val="3ACB4D31"/>
    <w:rsid w:val="3ACE70EE"/>
    <w:rsid w:val="3AD07FD5"/>
    <w:rsid w:val="3ADB54FD"/>
    <w:rsid w:val="3ADEF22A"/>
    <w:rsid w:val="3AE0DD48"/>
    <w:rsid w:val="3AE22F01"/>
    <w:rsid w:val="3AE43A34"/>
    <w:rsid w:val="3AE64F7D"/>
    <w:rsid w:val="3AEE6A8D"/>
    <w:rsid w:val="3AFA13C6"/>
    <w:rsid w:val="3B06AC8B"/>
    <w:rsid w:val="3B090F84"/>
    <w:rsid w:val="3B099D10"/>
    <w:rsid w:val="3B0A078F"/>
    <w:rsid w:val="3B0FCBFE"/>
    <w:rsid w:val="3B17D05D"/>
    <w:rsid w:val="3B1F50B6"/>
    <w:rsid w:val="3B2D733F"/>
    <w:rsid w:val="3B2E0438"/>
    <w:rsid w:val="3B3C0521"/>
    <w:rsid w:val="3B4C0507"/>
    <w:rsid w:val="3B65CF3E"/>
    <w:rsid w:val="3B793D74"/>
    <w:rsid w:val="3B7C776C"/>
    <w:rsid w:val="3B7DF76A"/>
    <w:rsid w:val="3B83C9AF"/>
    <w:rsid w:val="3B83E288"/>
    <w:rsid w:val="3B844403"/>
    <w:rsid w:val="3B85DCE0"/>
    <w:rsid w:val="3B8E80B9"/>
    <w:rsid w:val="3B960770"/>
    <w:rsid w:val="3B9E9E36"/>
    <w:rsid w:val="3BA4313F"/>
    <w:rsid w:val="3BAD84EE"/>
    <w:rsid w:val="3BB68BA6"/>
    <w:rsid w:val="3BB6DA52"/>
    <w:rsid w:val="3BBBB486"/>
    <w:rsid w:val="3BC32DC5"/>
    <w:rsid w:val="3BCA1A7E"/>
    <w:rsid w:val="3BCB43C4"/>
    <w:rsid w:val="3BE9FAF9"/>
    <w:rsid w:val="3BEDEE65"/>
    <w:rsid w:val="3BF14856"/>
    <w:rsid w:val="3BF7EC42"/>
    <w:rsid w:val="3BF9932B"/>
    <w:rsid w:val="3C030756"/>
    <w:rsid w:val="3C055A2E"/>
    <w:rsid w:val="3C0758A6"/>
    <w:rsid w:val="3C1EC068"/>
    <w:rsid w:val="3C205A27"/>
    <w:rsid w:val="3C20A5C6"/>
    <w:rsid w:val="3C254658"/>
    <w:rsid w:val="3C3BDE76"/>
    <w:rsid w:val="3C4244ED"/>
    <w:rsid w:val="3C42A148"/>
    <w:rsid w:val="3C431796"/>
    <w:rsid w:val="3C44BF3B"/>
    <w:rsid w:val="3C47D58C"/>
    <w:rsid w:val="3C4AF18A"/>
    <w:rsid w:val="3C56DB6E"/>
    <w:rsid w:val="3C57F9E5"/>
    <w:rsid w:val="3C596BE8"/>
    <w:rsid w:val="3C5DB531"/>
    <w:rsid w:val="3C65DA53"/>
    <w:rsid w:val="3C6E4702"/>
    <w:rsid w:val="3C7154B9"/>
    <w:rsid w:val="3C8E04BD"/>
    <w:rsid w:val="3C9311B5"/>
    <w:rsid w:val="3C98FCD6"/>
    <w:rsid w:val="3CA01969"/>
    <w:rsid w:val="3CA07431"/>
    <w:rsid w:val="3CA86440"/>
    <w:rsid w:val="3CA9F6AC"/>
    <w:rsid w:val="3CB18B6B"/>
    <w:rsid w:val="3CB31F73"/>
    <w:rsid w:val="3CC03DCC"/>
    <w:rsid w:val="3CCC8EC6"/>
    <w:rsid w:val="3CCDB657"/>
    <w:rsid w:val="3CCF3BE7"/>
    <w:rsid w:val="3CD4BCC4"/>
    <w:rsid w:val="3CD7B937"/>
    <w:rsid w:val="3CDF023E"/>
    <w:rsid w:val="3CE28C5E"/>
    <w:rsid w:val="3CEE61ED"/>
    <w:rsid w:val="3CEEE693"/>
    <w:rsid w:val="3CF28382"/>
    <w:rsid w:val="3D019042"/>
    <w:rsid w:val="3D1304D5"/>
    <w:rsid w:val="3D134196"/>
    <w:rsid w:val="3D21DD86"/>
    <w:rsid w:val="3D255313"/>
    <w:rsid w:val="3D2F601F"/>
    <w:rsid w:val="3D3C41FF"/>
    <w:rsid w:val="3D3CF49E"/>
    <w:rsid w:val="3D3E2076"/>
    <w:rsid w:val="3D45E201"/>
    <w:rsid w:val="3D4AEAD7"/>
    <w:rsid w:val="3D54482B"/>
    <w:rsid w:val="3D5FAFDD"/>
    <w:rsid w:val="3D60BFF1"/>
    <w:rsid w:val="3D61D8EF"/>
    <w:rsid w:val="3D623EBA"/>
    <w:rsid w:val="3D62BB1E"/>
    <w:rsid w:val="3D6BA9F4"/>
    <w:rsid w:val="3D778126"/>
    <w:rsid w:val="3D79D88D"/>
    <w:rsid w:val="3D7AF3DC"/>
    <w:rsid w:val="3D82AABF"/>
    <w:rsid w:val="3D831114"/>
    <w:rsid w:val="3D89D310"/>
    <w:rsid w:val="3DB2777C"/>
    <w:rsid w:val="3DC3196A"/>
    <w:rsid w:val="3DC35439"/>
    <w:rsid w:val="3DC41C05"/>
    <w:rsid w:val="3DCA5247"/>
    <w:rsid w:val="3DD26C70"/>
    <w:rsid w:val="3DDCE589"/>
    <w:rsid w:val="3DDDB057"/>
    <w:rsid w:val="3DE32EC3"/>
    <w:rsid w:val="3DF20733"/>
    <w:rsid w:val="3E0B9DC1"/>
    <w:rsid w:val="3E0FB008"/>
    <w:rsid w:val="3E1837CC"/>
    <w:rsid w:val="3E1D0E19"/>
    <w:rsid w:val="3E20ED5D"/>
    <w:rsid w:val="3E27ACE2"/>
    <w:rsid w:val="3E2A1753"/>
    <w:rsid w:val="3E4075F0"/>
    <w:rsid w:val="3E46D7C6"/>
    <w:rsid w:val="3E5533C7"/>
    <w:rsid w:val="3E5AC6B6"/>
    <w:rsid w:val="3E5AD320"/>
    <w:rsid w:val="3E665298"/>
    <w:rsid w:val="3E794025"/>
    <w:rsid w:val="3E7BD695"/>
    <w:rsid w:val="3E88DB70"/>
    <w:rsid w:val="3E902439"/>
    <w:rsid w:val="3E9EC7AC"/>
    <w:rsid w:val="3EA0320B"/>
    <w:rsid w:val="3EA326C8"/>
    <w:rsid w:val="3EA4EC7A"/>
    <w:rsid w:val="3EA5D564"/>
    <w:rsid w:val="3EB0D15E"/>
    <w:rsid w:val="3EB6EF84"/>
    <w:rsid w:val="3EC16ABE"/>
    <w:rsid w:val="3ECFC803"/>
    <w:rsid w:val="3ED0500A"/>
    <w:rsid w:val="3ED0C464"/>
    <w:rsid w:val="3ED5675F"/>
    <w:rsid w:val="3ED65D72"/>
    <w:rsid w:val="3EED899A"/>
    <w:rsid w:val="3EEFBD01"/>
    <w:rsid w:val="3EF0491C"/>
    <w:rsid w:val="3EF9C95E"/>
    <w:rsid w:val="3EFA7074"/>
    <w:rsid w:val="3EFF9B5F"/>
    <w:rsid w:val="3F03C063"/>
    <w:rsid w:val="3F1C48FB"/>
    <w:rsid w:val="3F2141E8"/>
    <w:rsid w:val="3F27D738"/>
    <w:rsid w:val="3F2B3F0D"/>
    <w:rsid w:val="3F386E43"/>
    <w:rsid w:val="3F445134"/>
    <w:rsid w:val="3F57ACD1"/>
    <w:rsid w:val="3F5A44E5"/>
    <w:rsid w:val="3F5AFFB4"/>
    <w:rsid w:val="3F708FD4"/>
    <w:rsid w:val="3F7DD5BE"/>
    <w:rsid w:val="3F7F0B6F"/>
    <w:rsid w:val="3F80F624"/>
    <w:rsid w:val="3F817921"/>
    <w:rsid w:val="3F81E07C"/>
    <w:rsid w:val="3F8655B5"/>
    <w:rsid w:val="3F91195B"/>
    <w:rsid w:val="3F94B3A7"/>
    <w:rsid w:val="3F991E4F"/>
    <w:rsid w:val="3F996845"/>
    <w:rsid w:val="3FA04B88"/>
    <w:rsid w:val="3FABA736"/>
    <w:rsid w:val="3FAE11F7"/>
    <w:rsid w:val="3FB18B21"/>
    <w:rsid w:val="3FB7AC8D"/>
    <w:rsid w:val="3FC2B1C7"/>
    <w:rsid w:val="3FC5C938"/>
    <w:rsid w:val="3FD997C1"/>
    <w:rsid w:val="3FDA45E8"/>
    <w:rsid w:val="3FDA818F"/>
    <w:rsid w:val="3FE77129"/>
    <w:rsid w:val="3FFF2985"/>
    <w:rsid w:val="4005E050"/>
    <w:rsid w:val="401A9A32"/>
    <w:rsid w:val="401AC57A"/>
    <w:rsid w:val="401E8D1F"/>
    <w:rsid w:val="4021F466"/>
    <w:rsid w:val="40238262"/>
    <w:rsid w:val="4029D5CD"/>
    <w:rsid w:val="402E0B3E"/>
    <w:rsid w:val="4031D6EA"/>
    <w:rsid w:val="4041300C"/>
    <w:rsid w:val="4046128D"/>
    <w:rsid w:val="404E3834"/>
    <w:rsid w:val="405026C8"/>
    <w:rsid w:val="4058451C"/>
    <w:rsid w:val="4058C399"/>
    <w:rsid w:val="4058D007"/>
    <w:rsid w:val="405B6952"/>
    <w:rsid w:val="40630C8E"/>
    <w:rsid w:val="4073EA85"/>
    <w:rsid w:val="4075D8E2"/>
    <w:rsid w:val="407699EB"/>
    <w:rsid w:val="407953EC"/>
    <w:rsid w:val="407A7131"/>
    <w:rsid w:val="407A9C07"/>
    <w:rsid w:val="40813168"/>
    <w:rsid w:val="40832784"/>
    <w:rsid w:val="4083462A"/>
    <w:rsid w:val="408A1562"/>
    <w:rsid w:val="409147E0"/>
    <w:rsid w:val="40A2F0CF"/>
    <w:rsid w:val="40B5667B"/>
    <w:rsid w:val="40B6866D"/>
    <w:rsid w:val="40B90F64"/>
    <w:rsid w:val="40BBC382"/>
    <w:rsid w:val="40D01115"/>
    <w:rsid w:val="40FAA744"/>
    <w:rsid w:val="40FB8585"/>
    <w:rsid w:val="41111E4B"/>
    <w:rsid w:val="4112F46A"/>
    <w:rsid w:val="411E2B82"/>
    <w:rsid w:val="411FA712"/>
    <w:rsid w:val="4125D856"/>
    <w:rsid w:val="41291DB4"/>
    <w:rsid w:val="412E7D37"/>
    <w:rsid w:val="412FB603"/>
    <w:rsid w:val="4139A343"/>
    <w:rsid w:val="413C0EE2"/>
    <w:rsid w:val="413F83ED"/>
    <w:rsid w:val="41405A84"/>
    <w:rsid w:val="414540AF"/>
    <w:rsid w:val="414C3F3D"/>
    <w:rsid w:val="414EB2F0"/>
    <w:rsid w:val="414EBB2F"/>
    <w:rsid w:val="415032A9"/>
    <w:rsid w:val="4153B973"/>
    <w:rsid w:val="415D63E0"/>
    <w:rsid w:val="41626C0D"/>
    <w:rsid w:val="416DD48D"/>
    <w:rsid w:val="41790C3E"/>
    <w:rsid w:val="417A8536"/>
    <w:rsid w:val="417B1B9D"/>
    <w:rsid w:val="417B863A"/>
    <w:rsid w:val="417C1B3B"/>
    <w:rsid w:val="41858AD1"/>
    <w:rsid w:val="418743A0"/>
    <w:rsid w:val="419D2564"/>
    <w:rsid w:val="41A3C9C2"/>
    <w:rsid w:val="41A57747"/>
    <w:rsid w:val="41B06CE8"/>
    <w:rsid w:val="41B2A543"/>
    <w:rsid w:val="41B70627"/>
    <w:rsid w:val="41BA37B8"/>
    <w:rsid w:val="41BA97F2"/>
    <w:rsid w:val="41C28795"/>
    <w:rsid w:val="41C54A7C"/>
    <w:rsid w:val="41CF4536"/>
    <w:rsid w:val="41D92316"/>
    <w:rsid w:val="41E10C19"/>
    <w:rsid w:val="41E28114"/>
    <w:rsid w:val="41EEB62D"/>
    <w:rsid w:val="41F13F15"/>
    <w:rsid w:val="420BBD91"/>
    <w:rsid w:val="420BC375"/>
    <w:rsid w:val="421091E2"/>
    <w:rsid w:val="4214B273"/>
    <w:rsid w:val="4223B6B9"/>
    <w:rsid w:val="4227B049"/>
    <w:rsid w:val="4227EE35"/>
    <w:rsid w:val="4229452C"/>
    <w:rsid w:val="422FC65A"/>
    <w:rsid w:val="423778A4"/>
    <w:rsid w:val="4238363A"/>
    <w:rsid w:val="423B192B"/>
    <w:rsid w:val="423D3930"/>
    <w:rsid w:val="4245E59D"/>
    <w:rsid w:val="4247CD8A"/>
    <w:rsid w:val="4251C0DD"/>
    <w:rsid w:val="425207E6"/>
    <w:rsid w:val="4256AD53"/>
    <w:rsid w:val="425C1595"/>
    <w:rsid w:val="42649FC9"/>
    <w:rsid w:val="426C45FB"/>
    <w:rsid w:val="42705CBA"/>
    <w:rsid w:val="4277C3C0"/>
    <w:rsid w:val="42886223"/>
    <w:rsid w:val="4289EDB4"/>
    <w:rsid w:val="42962541"/>
    <w:rsid w:val="4296F1C3"/>
    <w:rsid w:val="429DBD49"/>
    <w:rsid w:val="429F533B"/>
    <w:rsid w:val="42A19BC4"/>
    <w:rsid w:val="42A3E64C"/>
    <w:rsid w:val="42A4AB0F"/>
    <w:rsid w:val="42A6A427"/>
    <w:rsid w:val="42A8F6CE"/>
    <w:rsid w:val="42ADF0EE"/>
    <w:rsid w:val="42AF6167"/>
    <w:rsid w:val="42B2FB3F"/>
    <w:rsid w:val="42BAFAC6"/>
    <w:rsid w:val="42BCB50F"/>
    <w:rsid w:val="42C97C5D"/>
    <w:rsid w:val="42CDFF2D"/>
    <w:rsid w:val="42E489A4"/>
    <w:rsid w:val="42EB7DF8"/>
    <w:rsid w:val="42F1EDB1"/>
    <w:rsid w:val="42F5DE04"/>
    <w:rsid w:val="42F6120A"/>
    <w:rsid w:val="430410D2"/>
    <w:rsid w:val="430473E5"/>
    <w:rsid w:val="4309F287"/>
    <w:rsid w:val="431CB992"/>
    <w:rsid w:val="432260D1"/>
    <w:rsid w:val="432355F4"/>
    <w:rsid w:val="43311872"/>
    <w:rsid w:val="433F0FEC"/>
    <w:rsid w:val="4341A230"/>
    <w:rsid w:val="43475E8B"/>
    <w:rsid w:val="4351D2C3"/>
    <w:rsid w:val="4351E5A1"/>
    <w:rsid w:val="4355038E"/>
    <w:rsid w:val="43597118"/>
    <w:rsid w:val="435E59FD"/>
    <w:rsid w:val="435F04CD"/>
    <w:rsid w:val="435FE5A2"/>
    <w:rsid w:val="436357FE"/>
    <w:rsid w:val="436EBA47"/>
    <w:rsid w:val="4382A2A0"/>
    <w:rsid w:val="4395C453"/>
    <w:rsid w:val="439E1EC9"/>
    <w:rsid w:val="43AD63B2"/>
    <w:rsid w:val="43B397A4"/>
    <w:rsid w:val="43C62537"/>
    <w:rsid w:val="43C9EBDB"/>
    <w:rsid w:val="43D55185"/>
    <w:rsid w:val="43EB7295"/>
    <w:rsid w:val="43F80C56"/>
    <w:rsid w:val="4401BC57"/>
    <w:rsid w:val="44165491"/>
    <w:rsid w:val="4416B3D0"/>
    <w:rsid w:val="44207029"/>
    <w:rsid w:val="44244DE6"/>
    <w:rsid w:val="4424B80F"/>
    <w:rsid w:val="44280D70"/>
    <w:rsid w:val="442B1950"/>
    <w:rsid w:val="442B1C2C"/>
    <w:rsid w:val="442D2DDF"/>
    <w:rsid w:val="443F2480"/>
    <w:rsid w:val="44497A13"/>
    <w:rsid w:val="44556E86"/>
    <w:rsid w:val="4456108F"/>
    <w:rsid w:val="4456FC6C"/>
    <w:rsid w:val="4457DD87"/>
    <w:rsid w:val="445977CF"/>
    <w:rsid w:val="4463181F"/>
    <w:rsid w:val="446446BD"/>
    <w:rsid w:val="446D8024"/>
    <w:rsid w:val="446DC6E4"/>
    <w:rsid w:val="447795AB"/>
    <w:rsid w:val="447A4650"/>
    <w:rsid w:val="447A6BF8"/>
    <w:rsid w:val="4486F617"/>
    <w:rsid w:val="44A44AD8"/>
    <w:rsid w:val="44BE37C7"/>
    <w:rsid w:val="44CFD408"/>
    <w:rsid w:val="44DBF777"/>
    <w:rsid w:val="44E069BC"/>
    <w:rsid w:val="44E2FF91"/>
    <w:rsid w:val="44EE5748"/>
    <w:rsid w:val="450BFCE0"/>
    <w:rsid w:val="45164CCE"/>
    <w:rsid w:val="4516AC2F"/>
    <w:rsid w:val="45196BAC"/>
    <w:rsid w:val="451CFD0D"/>
    <w:rsid w:val="45228096"/>
    <w:rsid w:val="452B9E22"/>
    <w:rsid w:val="45314A59"/>
    <w:rsid w:val="4532FB3F"/>
    <w:rsid w:val="453378BE"/>
    <w:rsid w:val="453C0BC3"/>
    <w:rsid w:val="45432E2B"/>
    <w:rsid w:val="45492D19"/>
    <w:rsid w:val="454AE2D2"/>
    <w:rsid w:val="454C06BB"/>
    <w:rsid w:val="4552D372"/>
    <w:rsid w:val="4556BAF6"/>
    <w:rsid w:val="455E294D"/>
    <w:rsid w:val="45660168"/>
    <w:rsid w:val="456880A6"/>
    <w:rsid w:val="456A412A"/>
    <w:rsid w:val="456C033E"/>
    <w:rsid w:val="45790C27"/>
    <w:rsid w:val="457D3842"/>
    <w:rsid w:val="458181C8"/>
    <w:rsid w:val="4589F1F6"/>
    <w:rsid w:val="458C40BE"/>
    <w:rsid w:val="458FE981"/>
    <w:rsid w:val="45972576"/>
    <w:rsid w:val="459A416A"/>
    <w:rsid w:val="459D2057"/>
    <w:rsid w:val="45A062ED"/>
    <w:rsid w:val="45A608E7"/>
    <w:rsid w:val="45A938DE"/>
    <w:rsid w:val="45B1CD28"/>
    <w:rsid w:val="45B37DC6"/>
    <w:rsid w:val="45B7E345"/>
    <w:rsid w:val="45BF0C72"/>
    <w:rsid w:val="45CCEEC5"/>
    <w:rsid w:val="45D4EF42"/>
    <w:rsid w:val="45E0E886"/>
    <w:rsid w:val="45E13DFF"/>
    <w:rsid w:val="45E2E973"/>
    <w:rsid w:val="45E50170"/>
    <w:rsid w:val="45E5CFFE"/>
    <w:rsid w:val="45F0360E"/>
    <w:rsid w:val="45F28573"/>
    <w:rsid w:val="460885BD"/>
    <w:rsid w:val="460E2143"/>
    <w:rsid w:val="4616961C"/>
    <w:rsid w:val="461AC710"/>
    <w:rsid w:val="461D4055"/>
    <w:rsid w:val="461F2814"/>
    <w:rsid w:val="46244FBE"/>
    <w:rsid w:val="46260ED0"/>
    <w:rsid w:val="4629EFC2"/>
    <w:rsid w:val="4632ED1C"/>
    <w:rsid w:val="4635AC64"/>
    <w:rsid w:val="463B7423"/>
    <w:rsid w:val="463C2FB7"/>
    <w:rsid w:val="463ED4F2"/>
    <w:rsid w:val="46492458"/>
    <w:rsid w:val="464E1164"/>
    <w:rsid w:val="464E4DFB"/>
    <w:rsid w:val="46527017"/>
    <w:rsid w:val="4659E31A"/>
    <w:rsid w:val="4660D747"/>
    <w:rsid w:val="46624FC6"/>
    <w:rsid w:val="466BF676"/>
    <w:rsid w:val="46710BFB"/>
    <w:rsid w:val="46817077"/>
    <w:rsid w:val="46894238"/>
    <w:rsid w:val="468F8AA5"/>
    <w:rsid w:val="46918BE5"/>
    <w:rsid w:val="469604DC"/>
    <w:rsid w:val="46AD0BF8"/>
    <w:rsid w:val="46ADFB92"/>
    <w:rsid w:val="46B183FB"/>
    <w:rsid w:val="46B328B0"/>
    <w:rsid w:val="46B99F39"/>
    <w:rsid w:val="46C6115C"/>
    <w:rsid w:val="46CA7BC6"/>
    <w:rsid w:val="46CC4E58"/>
    <w:rsid w:val="46D36D4C"/>
    <w:rsid w:val="46D68E52"/>
    <w:rsid w:val="46DB1192"/>
    <w:rsid w:val="46E52B52"/>
    <w:rsid w:val="46EC1048"/>
    <w:rsid w:val="46EC4EED"/>
    <w:rsid w:val="46F715FB"/>
    <w:rsid w:val="46F8FB46"/>
    <w:rsid w:val="46FB198A"/>
    <w:rsid w:val="46FDA8D1"/>
    <w:rsid w:val="46FE07C9"/>
    <w:rsid w:val="4701D21A"/>
    <w:rsid w:val="470824E7"/>
    <w:rsid w:val="47130214"/>
    <w:rsid w:val="47143F86"/>
    <w:rsid w:val="471F32EA"/>
    <w:rsid w:val="4720E819"/>
    <w:rsid w:val="4728D9C1"/>
    <w:rsid w:val="47313341"/>
    <w:rsid w:val="47360D4F"/>
    <w:rsid w:val="473B4002"/>
    <w:rsid w:val="473E35CB"/>
    <w:rsid w:val="473FD68D"/>
    <w:rsid w:val="474A4D5A"/>
    <w:rsid w:val="4750779C"/>
    <w:rsid w:val="47509397"/>
    <w:rsid w:val="47569B74"/>
    <w:rsid w:val="4758E804"/>
    <w:rsid w:val="47632E88"/>
    <w:rsid w:val="476A86CB"/>
    <w:rsid w:val="4772BEEC"/>
    <w:rsid w:val="477A5938"/>
    <w:rsid w:val="478023D4"/>
    <w:rsid w:val="4780256F"/>
    <w:rsid w:val="478D9738"/>
    <w:rsid w:val="478E99B3"/>
    <w:rsid w:val="4790E26F"/>
    <w:rsid w:val="479B7DC2"/>
    <w:rsid w:val="47AB815E"/>
    <w:rsid w:val="47B0AA46"/>
    <w:rsid w:val="47B48AAF"/>
    <w:rsid w:val="47B5B388"/>
    <w:rsid w:val="47BD2A76"/>
    <w:rsid w:val="47C07AAC"/>
    <w:rsid w:val="47C4BDF1"/>
    <w:rsid w:val="47D0721F"/>
    <w:rsid w:val="47D0DF11"/>
    <w:rsid w:val="47DE2322"/>
    <w:rsid w:val="47DE3ED1"/>
    <w:rsid w:val="47E2AFBE"/>
    <w:rsid w:val="47E64C58"/>
    <w:rsid w:val="47EFCC89"/>
    <w:rsid w:val="47F121E2"/>
    <w:rsid w:val="47F17C47"/>
    <w:rsid w:val="47F5212A"/>
    <w:rsid w:val="47F62C8F"/>
    <w:rsid w:val="47F9CFA3"/>
    <w:rsid w:val="47FD4C75"/>
    <w:rsid w:val="4801E00C"/>
    <w:rsid w:val="4807E7D4"/>
    <w:rsid w:val="48136743"/>
    <w:rsid w:val="48180389"/>
    <w:rsid w:val="481F1A92"/>
    <w:rsid w:val="4826CAAF"/>
    <w:rsid w:val="482CE54D"/>
    <w:rsid w:val="482FDFE7"/>
    <w:rsid w:val="4837DF0A"/>
    <w:rsid w:val="483D20C6"/>
    <w:rsid w:val="4845E40A"/>
    <w:rsid w:val="485B30A0"/>
    <w:rsid w:val="48626252"/>
    <w:rsid w:val="4864DC51"/>
    <w:rsid w:val="4866C997"/>
    <w:rsid w:val="487D2093"/>
    <w:rsid w:val="487F7A0D"/>
    <w:rsid w:val="488A2F4E"/>
    <w:rsid w:val="488BC37E"/>
    <w:rsid w:val="4890D1BC"/>
    <w:rsid w:val="48966420"/>
    <w:rsid w:val="489F5EA8"/>
    <w:rsid w:val="48A3580A"/>
    <w:rsid w:val="48A46690"/>
    <w:rsid w:val="48A9F18D"/>
    <w:rsid w:val="48B35454"/>
    <w:rsid w:val="48BB05C9"/>
    <w:rsid w:val="48BEF196"/>
    <w:rsid w:val="48C119EF"/>
    <w:rsid w:val="48C65D44"/>
    <w:rsid w:val="48CBDCF2"/>
    <w:rsid w:val="48CBEE40"/>
    <w:rsid w:val="48DC3C79"/>
    <w:rsid w:val="48FA60CE"/>
    <w:rsid w:val="490194CB"/>
    <w:rsid w:val="4903E781"/>
    <w:rsid w:val="4909D260"/>
    <w:rsid w:val="490D3760"/>
    <w:rsid w:val="490FC029"/>
    <w:rsid w:val="492DBA2E"/>
    <w:rsid w:val="492F6385"/>
    <w:rsid w:val="493C1546"/>
    <w:rsid w:val="49419A26"/>
    <w:rsid w:val="494464D7"/>
    <w:rsid w:val="494BC815"/>
    <w:rsid w:val="494D6D01"/>
    <w:rsid w:val="49692F76"/>
    <w:rsid w:val="49694227"/>
    <w:rsid w:val="4969F982"/>
    <w:rsid w:val="496A822D"/>
    <w:rsid w:val="497B0BF9"/>
    <w:rsid w:val="497BAB1C"/>
    <w:rsid w:val="499B3EF2"/>
    <w:rsid w:val="499D864A"/>
    <w:rsid w:val="49A6B304"/>
    <w:rsid w:val="49A7D25F"/>
    <w:rsid w:val="49AAEA8C"/>
    <w:rsid w:val="49AC4805"/>
    <w:rsid w:val="49B17A0A"/>
    <w:rsid w:val="49C69C11"/>
    <w:rsid w:val="49D22C91"/>
    <w:rsid w:val="49D8DC0B"/>
    <w:rsid w:val="49F5FE60"/>
    <w:rsid w:val="49F63910"/>
    <w:rsid w:val="49F762EB"/>
    <w:rsid w:val="49FA4DC0"/>
    <w:rsid w:val="49FE5C01"/>
    <w:rsid w:val="4A0865D6"/>
    <w:rsid w:val="4A15C2F7"/>
    <w:rsid w:val="4A235B7B"/>
    <w:rsid w:val="4A2455B6"/>
    <w:rsid w:val="4A25FF10"/>
    <w:rsid w:val="4A3931AF"/>
    <w:rsid w:val="4A3A3CD0"/>
    <w:rsid w:val="4A43EEEA"/>
    <w:rsid w:val="4A47BAAF"/>
    <w:rsid w:val="4A54282D"/>
    <w:rsid w:val="4A5ED57F"/>
    <w:rsid w:val="4A644891"/>
    <w:rsid w:val="4A6F9F0E"/>
    <w:rsid w:val="4A71C03D"/>
    <w:rsid w:val="4A800F4F"/>
    <w:rsid w:val="4A814460"/>
    <w:rsid w:val="4A849D89"/>
    <w:rsid w:val="4A87FCC5"/>
    <w:rsid w:val="4A940AB2"/>
    <w:rsid w:val="4AA181EF"/>
    <w:rsid w:val="4AA2134D"/>
    <w:rsid w:val="4AA72F58"/>
    <w:rsid w:val="4AA8CE54"/>
    <w:rsid w:val="4AAC1D33"/>
    <w:rsid w:val="4AAF4F94"/>
    <w:rsid w:val="4AB888D2"/>
    <w:rsid w:val="4AB98C69"/>
    <w:rsid w:val="4ABABC1B"/>
    <w:rsid w:val="4ABCBBA4"/>
    <w:rsid w:val="4AC1909F"/>
    <w:rsid w:val="4AC4CA0A"/>
    <w:rsid w:val="4AC8F132"/>
    <w:rsid w:val="4AC9DFFC"/>
    <w:rsid w:val="4AD0942C"/>
    <w:rsid w:val="4AD52B4A"/>
    <w:rsid w:val="4ADAE12D"/>
    <w:rsid w:val="4ADD18B5"/>
    <w:rsid w:val="4AE9A35F"/>
    <w:rsid w:val="4AF4E698"/>
    <w:rsid w:val="4AFA058D"/>
    <w:rsid w:val="4AFC2439"/>
    <w:rsid w:val="4B1BD261"/>
    <w:rsid w:val="4B1EB28C"/>
    <w:rsid w:val="4B1EC1CF"/>
    <w:rsid w:val="4B22F958"/>
    <w:rsid w:val="4B2A04B6"/>
    <w:rsid w:val="4B2D9180"/>
    <w:rsid w:val="4B3ABB5E"/>
    <w:rsid w:val="4B3FEBA1"/>
    <w:rsid w:val="4B4AA83C"/>
    <w:rsid w:val="4B523568"/>
    <w:rsid w:val="4B5C971C"/>
    <w:rsid w:val="4B624988"/>
    <w:rsid w:val="4B62E7A8"/>
    <w:rsid w:val="4B72CCE1"/>
    <w:rsid w:val="4B75EA10"/>
    <w:rsid w:val="4B815A70"/>
    <w:rsid w:val="4B9E038A"/>
    <w:rsid w:val="4BA6795A"/>
    <w:rsid w:val="4BA9E6C7"/>
    <w:rsid w:val="4BAA33C9"/>
    <w:rsid w:val="4BB363F6"/>
    <w:rsid w:val="4BB5C6EC"/>
    <w:rsid w:val="4BBA4D74"/>
    <w:rsid w:val="4BBD746B"/>
    <w:rsid w:val="4BBF81DA"/>
    <w:rsid w:val="4BCA1766"/>
    <w:rsid w:val="4BCC152D"/>
    <w:rsid w:val="4BD445E1"/>
    <w:rsid w:val="4BD4F626"/>
    <w:rsid w:val="4BD8FBE0"/>
    <w:rsid w:val="4BE91B39"/>
    <w:rsid w:val="4BECBD8D"/>
    <w:rsid w:val="4BF6E753"/>
    <w:rsid w:val="4BFE24B7"/>
    <w:rsid w:val="4C07DF2B"/>
    <w:rsid w:val="4C08451F"/>
    <w:rsid w:val="4C0ABF1C"/>
    <w:rsid w:val="4C0F093C"/>
    <w:rsid w:val="4C175622"/>
    <w:rsid w:val="4C20FD18"/>
    <w:rsid w:val="4C2CF55C"/>
    <w:rsid w:val="4C3730A4"/>
    <w:rsid w:val="4C42AF8F"/>
    <w:rsid w:val="4C4522AD"/>
    <w:rsid w:val="4C4691AD"/>
    <w:rsid w:val="4C4A3E9F"/>
    <w:rsid w:val="4C4BAE82"/>
    <w:rsid w:val="4C62F5A2"/>
    <w:rsid w:val="4C62F5CE"/>
    <w:rsid w:val="4C6625EA"/>
    <w:rsid w:val="4C7C54FF"/>
    <w:rsid w:val="4C829E22"/>
    <w:rsid w:val="4C89A2D0"/>
    <w:rsid w:val="4C8AC870"/>
    <w:rsid w:val="4C8DC623"/>
    <w:rsid w:val="4C8F34EE"/>
    <w:rsid w:val="4C91619B"/>
    <w:rsid w:val="4C9F8818"/>
    <w:rsid w:val="4CA654D7"/>
    <w:rsid w:val="4CA68AC9"/>
    <w:rsid w:val="4CA79476"/>
    <w:rsid w:val="4CA7DCD8"/>
    <w:rsid w:val="4CA86096"/>
    <w:rsid w:val="4CAD3B7E"/>
    <w:rsid w:val="4CAEA80A"/>
    <w:rsid w:val="4CBC60F6"/>
    <w:rsid w:val="4CC014AD"/>
    <w:rsid w:val="4CC6EDC8"/>
    <w:rsid w:val="4CC73BFB"/>
    <w:rsid w:val="4CD1C1E7"/>
    <w:rsid w:val="4CD30D98"/>
    <w:rsid w:val="4CDAC1AE"/>
    <w:rsid w:val="4CE1EB74"/>
    <w:rsid w:val="4CE807A7"/>
    <w:rsid w:val="4CF9FDAE"/>
    <w:rsid w:val="4D09389B"/>
    <w:rsid w:val="4D0C968B"/>
    <w:rsid w:val="4D11DD16"/>
    <w:rsid w:val="4D152E3F"/>
    <w:rsid w:val="4D2D7645"/>
    <w:rsid w:val="4D3B2900"/>
    <w:rsid w:val="4D45BE17"/>
    <w:rsid w:val="4D488A6A"/>
    <w:rsid w:val="4D50F970"/>
    <w:rsid w:val="4D5127D7"/>
    <w:rsid w:val="4D59AB25"/>
    <w:rsid w:val="4D62EE0D"/>
    <w:rsid w:val="4D7909CC"/>
    <w:rsid w:val="4D7B8FFD"/>
    <w:rsid w:val="4D7C028F"/>
    <w:rsid w:val="4D82BA70"/>
    <w:rsid w:val="4D830970"/>
    <w:rsid w:val="4D869D28"/>
    <w:rsid w:val="4D94E00B"/>
    <w:rsid w:val="4DA03701"/>
    <w:rsid w:val="4DA3E269"/>
    <w:rsid w:val="4DAC4369"/>
    <w:rsid w:val="4DAD6206"/>
    <w:rsid w:val="4DB5ACDF"/>
    <w:rsid w:val="4DBC2839"/>
    <w:rsid w:val="4DBDD732"/>
    <w:rsid w:val="4DC0DDB0"/>
    <w:rsid w:val="4DCD17D0"/>
    <w:rsid w:val="4DD62FBD"/>
    <w:rsid w:val="4DD8370C"/>
    <w:rsid w:val="4DE46206"/>
    <w:rsid w:val="4DE7D211"/>
    <w:rsid w:val="4DE9EB2B"/>
    <w:rsid w:val="4DEEED6D"/>
    <w:rsid w:val="4DF84A84"/>
    <w:rsid w:val="4DFCFFED"/>
    <w:rsid w:val="4E026C64"/>
    <w:rsid w:val="4E10A4CD"/>
    <w:rsid w:val="4E11ECC8"/>
    <w:rsid w:val="4E181845"/>
    <w:rsid w:val="4E1F6575"/>
    <w:rsid w:val="4E2DC04C"/>
    <w:rsid w:val="4E32F88D"/>
    <w:rsid w:val="4E4B638E"/>
    <w:rsid w:val="4E4B8E02"/>
    <w:rsid w:val="4E50F963"/>
    <w:rsid w:val="4E563FA1"/>
    <w:rsid w:val="4E5F7E3D"/>
    <w:rsid w:val="4E60B648"/>
    <w:rsid w:val="4E614325"/>
    <w:rsid w:val="4E650B38"/>
    <w:rsid w:val="4E70FF5E"/>
    <w:rsid w:val="4E889B25"/>
    <w:rsid w:val="4E8C3F54"/>
    <w:rsid w:val="4E8CA3A9"/>
    <w:rsid w:val="4E8ECED3"/>
    <w:rsid w:val="4E9C6A67"/>
    <w:rsid w:val="4E9F8FCE"/>
    <w:rsid w:val="4EA1BBF6"/>
    <w:rsid w:val="4EA455C5"/>
    <w:rsid w:val="4EA6188C"/>
    <w:rsid w:val="4EB284ED"/>
    <w:rsid w:val="4EB7C672"/>
    <w:rsid w:val="4EB85852"/>
    <w:rsid w:val="4EBBE2A6"/>
    <w:rsid w:val="4EBEECA7"/>
    <w:rsid w:val="4EC2426F"/>
    <w:rsid w:val="4ED86062"/>
    <w:rsid w:val="4EDCA01B"/>
    <w:rsid w:val="4EE130B4"/>
    <w:rsid w:val="4EF64938"/>
    <w:rsid w:val="4F01F016"/>
    <w:rsid w:val="4F04B53E"/>
    <w:rsid w:val="4F04DB98"/>
    <w:rsid w:val="4F10750B"/>
    <w:rsid w:val="4F1108C7"/>
    <w:rsid w:val="4F161F8C"/>
    <w:rsid w:val="4F1B55AF"/>
    <w:rsid w:val="4F271CA5"/>
    <w:rsid w:val="4F27E0EB"/>
    <w:rsid w:val="4F32DC57"/>
    <w:rsid w:val="4F3BB85D"/>
    <w:rsid w:val="4F3EB8DE"/>
    <w:rsid w:val="4F442B7D"/>
    <w:rsid w:val="4F5A278E"/>
    <w:rsid w:val="4F64A211"/>
    <w:rsid w:val="4F6F7BB9"/>
    <w:rsid w:val="4F71FD38"/>
    <w:rsid w:val="4F73E375"/>
    <w:rsid w:val="4F746D65"/>
    <w:rsid w:val="4F75568D"/>
    <w:rsid w:val="4F7F8BFB"/>
    <w:rsid w:val="4F868F90"/>
    <w:rsid w:val="4F8D855A"/>
    <w:rsid w:val="4F978976"/>
    <w:rsid w:val="4F9E896E"/>
    <w:rsid w:val="4FAA26CF"/>
    <w:rsid w:val="4FB1A159"/>
    <w:rsid w:val="4FB469FB"/>
    <w:rsid w:val="4FB7854A"/>
    <w:rsid w:val="4FBFC7A4"/>
    <w:rsid w:val="4FC79E83"/>
    <w:rsid w:val="4FC95096"/>
    <w:rsid w:val="4FCD318F"/>
    <w:rsid w:val="4FCE7C11"/>
    <w:rsid w:val="4FD810F3"/>
    <w:rsid w:val="4FE2766D"/>
    <w:rsid w:val="4FE41649"/>
    <w:rsid w:val="4FE70270"/>
    <w:rsid w:val="4FEE50A5"/>
    <w:rsid w:val="4FF834F1"/>
    <w:rsid w:val="4FFB3BF7"/>
    <w:rsid w:val="4FFD6A12"/>
    <w:rsid w:val="5000EDF5"/>
    <w:rsid w:val="500D7851"/>
    <w:rsid w:val="5011B269"/>
    <w:rsid w:val="5015E309"/>
    <w:rsid w:val="50183BEA"/>
    <w:rsid w:val="501FA8A4"/>
    <w:rsid w:val="50206B6F"/>
    <w:rsid w:val="50214377"/>
    <w:rsid w:val="5023DE77"/>
    <w:rsid w:val="502D07CB"/>
    <w:rsid w:val="5032D69C"/>
    <w:rsid w:val="50346711"/>
    <w:rsid w:val="503D3016"/>
    <w:rsid w:val="503D958E"/>
    <w:rsid w:val="5040E9E4"/>
    <w:rsid w:val="504AD9C8"/>
    <w:rsid w:val="504D5964"/>
    <w:rsid w:val="504DE511"/>
    <w:rsid w:val="50526408"/>
    <w:rsid w:val="505433FA"/>
    <w:rsid w:val="5060CCE3"/>
    <w:rsid w:val="506AB37F"/>
    <w:rsid w:val="5085D1AF"/>
    <w:rsid w:val="508B00BE"/>
    <w:rsid w:val="508DFA73"/>
    <w:rsid w:val="508E85D2"/>
    <w:rsid w:val="508EF737"/>
    <w:rsid w:val="5092CD2B"/>
    <w:rsid w:val="5099CA9E"/>
    <w:rsid w:val="50A0C4E0"/>
    <w:rsid w:val="50A139EC"/>
    <w:rsid w:val="50A2A9FD"/>
    <w:rsid w:val="50AB6E68"/>
    <w:rsid w:val="50B02208"/>
    <w:rsid w:val="50C45E12"/>
    <w:rsid w:val="50C4DB57"/>
    <w:rsid w:val="50C68139"/>
    <w:rsid w:val="50C808E1"/>
    <w:rsid w:val="50CC4E0A"/>
    <w:rsid w:val="50D8A3BE"/>
    <w:rsid w:val="50D929C3"/>
    <w:rsid w:val="50DC39B5"/>
    <w:rsid w:val="50DEF5D4"/>
    <w:rsid w:val="50DF0F3E"/>
    <w:rsid w:val="50ECA024"/>
    <w:rsid w:val="50EE8AA2"/>
    <w:rsid w:val="50F17127"/>
    <w:rsid w:val="50FCB97E"/>
    <w:rsid w:val="510EE1C0"/>
    <w:rsid w:val="5112791E"/>
    <w:rsid w:val="5112955B"/>
    <w:rsid w:val="51132D8C"/>
    <w:rsid w:val="51238751"/>
    <w:rsid w:val="5134756F"/>
    <w:rsid w:val="51473A64"/>
    <w:rsid w:val="514D7DE3"/>
    <w:rsid w:val="5150EBB9"/>
    <w:rsid w:val="51529288"/>
    <w:rsid w:val="51575DB4"/>
    <w:rsid w:val="515AA5C9"/>
    <w:rsid w:val="516E3225"/>
    <w:rsid w:val="517D7A83"/>
    <w:rsid w:val="518C6E4A"/>
    <w:rsid w:val="518D7065"/>
    <w:rsid w:val="51949208"/>
    <w:rsid w:val="519C5C50"/>
    <w:rsid w:val="51A4196B"/>
    <w:rsid w:val="51B76563"/>
    <w:rsid w:val="51BFB729"/>
    <w:rsid w:val="51C4CA0A"/>
    <w:rsid w:val="51CB337C"/>
    <w:rsid w:val="51D1CA5C"/>
    <w:rsid w:val="51D4E64C"/>
    <w:rsid w:val="51DF83DE"/>
    <w:rsid w:val="51E847D7"/>
    <w:rsid w:val="51EE702C"/>
    <w:rsid w:val="51F32AA6"/>
    <w:rsid w:val="51FD3004"/>
    <w:rsid w:val="520016C7"/>
    <w:rsid w:val="52049CBD"/>
    <w:rsid w:val="520ECEE3"/>
    <w:rsid w:val="521E79F1"/>
    <w:rsid w:val="52239073"/>
    <w:rsid w:val="522AFDF5"/>
    <w:rsid w:val="523586C8"/>
    <w:rsid w:val="52406A1D"/>
    <w:rsid w:val="525AF365"/>
    <w:rsid w:val="525CBFF5"/>
    <w:rsid w:val="5264389E"/>
    <w:rsid w:val="527301DF"/>
    <w:rsid w:val="527F8570"/>
    <w:rsid w:val="5283824D"/>
    <w:rsid w:val="528D62F5"/>
    <w:rsid w:val="52954191"/>
    <w:rsid w:val="52965947"/>
    <w:rsid w:val="5299698B"/>
    <w:rsid w:val="52A60B2A"/>
    <w:rsid w:val="52C42A0A"/>
    <w:rsid w:val="52C7A2BA"/>
    <w:rsid w:val="52D6F5DD"/>
    <w:rsid w:val="52E00246"/>
    <w:rsid w:val="52EBA1F2"/>
    <w:rsid w:val="52EBB75D"/>
    <w:rsid w:val="52F7B8FD"/>
    <w:rsid w:val="52F8A23D"/>
    <w:rsid w:val="53066E3C"/>
    <w:rsid w:val="530ACAE9"/>
    <w:rsid w:val="530ECD02"/>
    <w:rsid w:val="53100E4F"/>
    <w:rsid w:val="531D1D3D"/>
    <w:rsid w:val="532157F2"/>
    <w:rsid w:val="53230CEC"/>
    <w:rsid w:val="53299262"/>
    <w:rsid w:val="532F8A26"/>
    <w:rsid w:val="5334FC30"/>
    <w:rsid w:val="53447E75"/>
    <w:rsid w:val="5345692D"/>
    <w:rsid w:val="5347062B"/>
    <w:rsid w:val="534B5E99"/>
    <w:rsid w:val="534FF5FB"/>
    <w:rsid w:val="535D8024"/>
    <w:rsid w:val="5363A41F"/>
    <w:rsid w:val="537255B5"/>
    <w:rsid w:val="5377519E"/>
    <w:rsid w:val="53858E4F"/>
    <w:rsid w:val="5386FD45"/>
    <w:rsid w:val="5393AEE9"/>
    <w:rsid w:val="53A01FF8"/>
    <w:rsid w:val="53A77610"/>
    <w:rsid w:val="53A8C93B"/>
    <w:rsid w:val="53B054B5"/>
    <w:rsid w:val="53B47506"/>
    <w:rsid w:val="53B7FC0C"/>
    <w:rsid w:val="53CA7891"/>
    <w:rsid w:val="53D28687"/>
    <w:rsid w:val="53DFD755"/>
    <w:rsid w:val="53E0BA3B"/>
    <w:rsid w:val="53E9A626"/>
    <w:rsid w:val="53F2B075"/>
    <w:rsid w:val="53F5CAB4"/>
    <w:rsid w:val="53FD3EBF"/>
    <w:rsid w:val="5400E31A"/>
    <w:rsid w:val="5401C388"/>
    <w:rsid w:val="540540D7"/>
    <w:rsid w:val="5406C7C5"/>
    <w:rsid w:val="540FB5F5"/>
    <w:rsid w:val="541542DD"/>
    <w:rsid w:val="54229BE9"/>
    <w:rsid w:val="542A007B"/>
    <w:rsid w:val="5438039D"/>
    <w:rsid w:val="543E2AF6"/>
    <w:rsid w:val="54430391"/>
    <w:rsid w:val="544A6883"/>
    <w:rsid w:val="544B47DB"/>
    <w:rsid w:val="544F6BF9"/>
    <w:rsid w:val="54586F95"/>
    <w:rsid w:val="545DCE8C"/>
    <w:rsid w:val="54676544"/>
    <w:rsid w:val="546D595A"/>
    <w:rsid w:val="54810AFD"/>
    <w:rsid w:val="5489552A"/>
    <w:rsid w:val="548A6F92"/>
    <w:rsid w:val="548D10B3"/>
    <w:rsid w:val="54913546"/>
    <w:rsid w:val="5494656E"/>
    <w:rsid w:val="54967938"/>
    <w:rsid w:val="549F3F5B"/>
    <w:rsid w:val="54B434D3"/>
    <w:rsid w:val="54B5031C"/>
    <w:rsid w:val="54B5AD74"/>
    <w:rsid w:val="54BFDFCF"/>
    <w:rsid w:val="54C405AB"/>
    <w:rsid w:val="54C9AEEA"/>
    <w:rsid w:val="54CBEC9A"/>
    <w:rsid w:val="54D7091F"/>
    <w:rsid w:val="54D7DDF0"/>
    <w:rsid w:val="54E24ABB"/>
    <w:rsid w:val="54E520EC"/>
    <w:rsid w:val="54EDD4CA"/>
    <w:rsid w:val="54F2E876"/>
    <w:rsid w:val="54F96ECA"/>
    <w:rsid w:val="54FCDB16"/>
    <w:rsid w:val="54FD81CB"/>
    <w:rsid w:val="55086EC3"/>
    <w:rsid w:val="55099737"/>
    <w:rsid w:val="550C8E7B"/>
    <w:rsid w:val="550F5F84"/>
    <w:rsid w:val="5510C0D8"/>
    <w:rsid w:val="55160F8E"/>
    <w:rsid w:val="551A86E2"/>
    <w:rsid w:val="5521792B"/>
    <w:rsid w:val="5521FF1F"/>
    <w:rsid w:val="5524071E"/>
    <w:rsid w:val="552630A0"/>
    <w:rsid w:val="552D109F"/>
    <w:rsid w:val="55357C04"/>
    <w:rsid w:val="55375056"/>
    <w:rsid w:val="554416E2"/>
    <w:rsid w:val="5547B1E2"/>
    <w:rsid w:val="5547FCD9"/>
    <w:rsid w:val="5548C94B"/>
    <w:rsid w:val="5550C4C0"/>
    <w:rsid w:val="555FFBE4"/>
    <w:rsid w:val="55622933"/>
    <w:rsid w:val="556343B7"/>
    <w:rsid w:val="556462DB"/>
    <w:rsid w:val="556A4008"/>
    <w:rsid w:val="55737063"/>
    <w:rsid w:val="557A8986"/>
    <w:rsid w:val="557C1C90"/>
    <w:rsid w:val="5581521E"/>
    <w:rsid w:val="558F5173"/>
    <w:rsid w:val="55935441"/>
    <w:rsid w:val="55961383"/>
    <w:rsid w:val="5599C319"/>
    <w:rsid w:val="559B9AF7"/>
    <w:rsid w:val="559D2A0E"/>
    <w:rsid w:val="55A2519D"/>
    <w:rsid w:val="55AC77C1"/>
    <w:rsid w:val="55AD4531"/>
    <w:rsid w:val="55C8F990"/>
    <w:rsid w:val="55C918EB"/>
    <w:rsid w:val="55C9D78B"/>
    <w:rsid w:val="55CCD509"/>
    <w:rsid w:val="55D294DE"/>
    <w:rsid w:val="55E99AFB"/>
    <w:rsid w:val="55EE6D6E"/>
    <w:rsid w:val="55EED451"/>
    <w:rsid w:val="55EF66D9"/>
    <w:rsid w:val="55FAAF1B"/>
    <w:rsid w:val="560E5A82"/>
    <w:rsid w:val="5610CE0C"/>
    <w:rsid w:val="56114DD0"/>
    <w:rsid w:val="561B7E91"/>
    <w:rsid w:val="561EE33B"/>
    <w:rsid w:val="562578E5"/>
    <w:rsid w:val="5631F93E"/>
    <w:rsid w:val="56391A0B"/>
    <w:rsid w:val="563F630E"/>
    <w:rsid w:val="5640C369"/>
    <w:rsid w:val="56432C32"/>
    <w:rsid w:val="56434E51"/>
    <w:rsid w:val="5648FE00"/>
    <w:rsid w:val="56511550"/>
    <w:rsid w:val="5652939F"/>
    <w:rsid w:val="565A4C1B"/>
    <w:rsid w:val="565FC6C4"/>
    <w:rsid w:val="5662B0A7"/>
    <w:rsid w:val="5662FBA5"/>
    <w:rsid w:val="5664686D"/>
    <w:rsid w:val="566989CA"/>
    <w:rsid w:val="566A7640"/>
    <w:rsid w:val="567BABC3"/>
    <w:rsid w:val="567CB4F7"/>
    <w:rsid w:val="567E9E2E"/>
    <w:rsid w:val="5689F1FB"/>
    <w:rsid w:val="568E9B8C"/>
    <w:rsid w:val="56986BBD"/>
    <w:rsid w:val="569E761B"/>
    <w:rsid w:val="56AE3F45"/>
    <w:rsid w:val="56BAAA7B"/>
    <w:rsid w:val="56BCD347"/>
    <w:rsid w:val="56C7C34C"/>
    <w:rsid w:val="56C7D9F0"/>
    <w:rsid w:val="56D0E51C"/>
    <w:rsid w:val="56D84D71"/>
    <w:rsid w:val="56E0CE29"/>
    <w:rsid w:val="56E10EFD"/>
    <w:rsid w:val="56E2C347"/>
    <w:rsid w:val="56E4C4C0"/>
    <w:rsid w:val="56E9CFCA"/>
    <w:rsid w:val="56EBECAB"/>
    <w:rsid w:val="56F4427F"/>
    <w:rsid w:val="56F4F7BB"/>
    <w:rsid w:val="56F5B008"/>
    <w:rsid w:val="57012931"/>
    <w:rsid w:val="5709F98D"/>
    <w:rsid w:val="570F3142"/>
    <w:rsid w:val="570F741E"/>
    <w:rsid w:val="5715C579"/>
    <w:rsid w:val="57183FD5"/>
    <w:rsid w:val="571BF707"/>
    <w:rsid w:val="57342F8E"/>
    <w:rsid w:val="573C8395"/>
    <w:rsid w:val="573D11F4"/>
    <w:rsid w:val="5749677D"/>
    <w:rsid w:val="57539444"/>
    <w:rsid w:val="575C974A"/>
    <w:rsid w:val="575EF179"/>
    <w:rsid w:val="576839E1"/>
    <w:rsid w:val="576BF60E"/>
    <w:rsid w:val="57823D75"/>
    <w:rsid w:val="5787C0E4"/>
    <w:rsid w:val="578E6E52"/>
    <w:rsid w:val="5799C718"/>
    <w:rsid w:val="57A2CC01"/>
    <w:rsid w:val="57A60AAF"/>
    <w:rsid w:val="57A83A99"/>
    <w:rsid w:val="57AE7374"/>
    <w:rsid w:val="57AEC3BB"/>
    <w:rsid w:val="57C403F9"/>
    <w:rsid w:val="57C816A7"/>
    <w:rsid w:val="57D37C41"/>
    <w:rsid w:val="57E62F5A"/>
    <w:rsid w:val="57E63DA5"/>
    <w:rsid w:val="57F51993"/>
    <w:rsid w:val="57FD0193"/>
    <w:rsid w:val="5803EAFB"/>
    <w:rsid w:val="580AB0C3"/>
    <w:rsid w:val="58122872"/>
    <w:rsid w:val="58153197"/>
    <w:rsid w:val="5818CBB2"/>
    <w:rsid w:val="581B8699"/>
    <w:rsid w:val="581FD8BB"/>
    <w:rsid w:val="58286A21"/>
    <w:rsid w:val="5829C364"/>
    <w:rsid w:val="583084D0"/>
    <w:rsid w:val="5834A9E4"/>
    <w:rsid w:val="5836EF3A"/>
    <w:rsid w:val="5849A951"/>
    <w:rsid w:val="585D5E69"/>
    <w:rsid w:val="586003F4"/>
    <w:rsid w:val="58687FD3"/>
    <w:rsid w:val="5868AEA5"/>
    <w:rsid w:val="587CC36D"/>
    <w:rsid w:val="588219F0"/>
    <w:rsid w:val="5885C272"/>
    <w:rsid w:val="588E0F61"/>
    <w:rsid w:val="58902E40"/>
    <w:rsid w:val="589419BE"/>
    <w:rsid w:val="58970D34"/>
    <w:rsid w:val="58A05F03"/>
    <w:rsid w:val="58A1E394"/>
    <w:rsid w:val="58A92226"/>
    <w:rsid w:val="58BCCEC7"/>
    <w:rsid w:val="58C6870C"/>
    <w:rsid w:val="58CCDB13"/>
    <w:rsid w:val="58CD2631"/>
    <w:rsid w:val="58CDE118"/>
    <w:rsid w:val="58CDF788"/>
    <w:rsid w:val="58CFDBAD"/>
    <w:rsid w:val="58D334F6"/>
    <w:rsid w:val="58D9FDC8"/>
    <w:rsid w:val="58DE04A2"/>
    <w:rsid w:val="58E03993"/>
    <w:rsid w:val="58EAE27E"/>
    <w:rsid w:val="58F273B4"/>
    <w:rsid w:val="58F5B254"/>
    <w:rsid w:val="58F7FDE3"/>
    <w:rsid w:val="5900C714"/>
    <w:rsid w:val="59025137"/>
    <w:rsid w:val="59044CF9"/>
    <w:rsid w:val="5905113B"/>
    <w:rsid w:val="590B5EA6"/>
    <w:rsid w:val="590FB49D"/>
    <w:rsid w:val="5919E9C4"/>
    <w:rsid w:val="592E1249"/>
    <w:rsid w:val="59386BD4"/>
    <w:rsid w:val="593AC131"/>
    <w:rsid w:val="593B24F2"/>
    <w:rsid w:val="593D0AD3"/>
    <w:rsid w:val="593DDC7D"/>
    <w:rsid w:val="594BAED0"/>
    <w:rsid w:val="595318FF"/>
    <w:rsid w:val="5953E6F0"/>
    <w:rsid w:val="5956B7DF"/>
    <w:rsid w:val="595F14C7"/>
    <w:rsid w:val="595F6266"/>
    <w:rsid w:val="59660CB4"/>
    <w:rsid w:val="59711EFD"/>
    <w:rsid w:val="5977575D"/>
    <w:rsid w:val="597ECF0A"/>
    <w:rsid w:val="598F56B1"/>
    <w:rsid w:val="59914B8A"/>
    <w:rsid w:val="5992D4CC"/>
    <w:rsid w:val="5996575A"/>
    <w:rsid w:val="599904E6"/>
    <w:rsid w:val="599B5B4C"/>
    <w:rsid w:val="599FBF5A"/>
    <w:rsid w:val="59A7821A"/>
    <w:rsid w:val="59AE9EE5"/>
    <w:rsid w:val="59AF2673"/>
    <w:rsid w:val="59B02869"/>
    <w:rsid w:val="59B4E9DC"/>
    <w:rsid w:val="59B874F3"/>
    <w:rsid w:val="59BE49BD"/>
    <w:rsid w:val="59C43B22"/>
    <w:rsid w:val="59C4D272"/>
    <w:rsid w:val="59C8B315"/>
    <w:rsid w:val="59CFB885"/>
    <w:rsid w:val="59DEA11E"/>
    <w:rsid w:val="59E15668"/>
    <w:rsid w:val="59E31E17"/>
    <w:rsid w:val="59EA838B"/>
    <w:rsid w:val="59EC29B4"/>
    <w:rsid w:val="59EEDFDC"/>
    <w:rsid w:val="59F07E03"/>
    <w:rsid w:val="59F289FE"/>
    <w:rsid w:val="59F52DA5"/>
    <w:rsid w:val="59F8DBA5"/>
    <w:rsid w:val="59FFD99E"/>
    <w:rsid w:val="5A046CC2"/>
    <w:rsid w:val="5A04D160"/>
    <w:rsid w:val="5A112B79"/>
    <w:rsid w:val="5A166012"/>
    <w:rsid w:val="5A19AFAD"/>
    <w:rsid w:val="5A1C01D5"/>
    <w:rsid w:val="5A1F4899"/>
    <w:rsid w:val="5A213F59"/>
    <w:rsid w:val="5A2A66CC"/>
    <w:rsid w:val="5A2B90B6"/>
    <w:rsid w:val="5A2BA0C9"/>
    <w:rsid w:val="5A313B77"/>
    <w:rsid w:val="5A332D37"/>
    <w:rsid w:val="5A49CD33"/>
    <w:rsid w:val="5A4B2E3A"/>
    <w:rsid w:val="5A4F6C86"/>
    <w:rsid w:val="5A4FE212"/>
    <w:rsid w:val="5A50A257"/>
    <w:rsid w:val="5A53B979"/>
    <w:rsid w:val="5A5E64F2"/>
    <w:rsid w:val="5A66027E"/>
    <w:rsid w:val="5A6F52CB"/>
    <w:rsid w:val="5A702DA6"/>
    <w:rsid w:val="5A728DD1"/>
    <w:rsid w:val="5A74BEC3"/>
    <w:rsid w:val="5A766FA5"/>
    <w:rsid w:val="5A7E58B8"/>
    <w:rsid w:val="5A84E3E5"/>
    <w:rsid w:val="5A87C510"/>
    <w:rsid w:val="5A92E73A"/>
    <w:rsid w:val="5A968C87"/>
    <w:rsid w:val="5AA1B0A7"/>
    <w:rsid w:val="5AA45879"/>
    <w:rsid w:val="5AA65C79"/>
    <w:rsid w:val="5AA98CA8"/>
    <w:rsid w:val="5AAB996C"/>
    <w:rsid w:val="5AAC1C01"/>
    <w:rsid w:val="5AB2A2C1"/>
    <w:rsid w:val="5AC22DC6"/>
    <w:rsid w:val="5AD070C9"/>
    <w:rsid w:val="5AD30FA7"/>
    <w:rsid w:val="5ADCF732"/>
    <w:rsid w:val="5ADD5045"/>
    <w:rsid w:val="5AE994FB"/>
    <w:rsid w:val="5AED427C"/>
    <w:rsid w:val="5AF489C8"/>
    <w:rsid w:val="5B0671DD"/>
    <w:rsid w:val="5B0B14F9"/>
    <w:rsid w:val="5B0BB278"/>
    <w:rsid w:val="5B1895F1"/>
    <w:rsid w:val="5B1AAC4B"/>
    <w:rsid w:val="5B1C88F5"/>
    <w:rsid w:val="5B21FE2C"/>
    <w:rsid w:val="5B22A878"/>
    <w:rsid w:val="5B242EDF"/>
    <w:rsid w:val="5B258AFE"/>
    <w:rsid w:val="5B42AC2C"/>
    <w:rsid w:val="5B49D10C"/>
    <w:rsid w:val="5B5E6892"/>
    <w:rsid w:val="5B6E3010"/>
    <w:rsid w:val="5B79C5A0"/>
    <w:rsid w:val="5B7DADCE"/>
    <w:rsid w:val="5B85603B"/>
    <w:rsid w:val="5B915918"/>
    <w:rsid w:val="5B941E94"/>
    <w:rsid w:val="5BA434CE"/>
    <w:rsid w:val="5BA6DE79"/>
    <w:rsid w:val="5BB00629"/>
    <w:rsid w:val="5BB58030"/>
    <w:rsid w:val="5BB8B928"/>
    <w:rsid w:val="5BD3438C"/>
    <w:rsid w:val="5BD765F3"/>
    <w:rsid w:val="5BD8B7CE"/>
    <w:rsid w:val="5BDD8692"/>
    <w:rsid w:val="5BDEB7E9"/>
    <w:rsid w:val="5BEC38AD"/>
    <w:rsid w:val="5BEE56EA"/>
    <w:rsid w:val="5BF6C394"/>
    <w:rsid w:val="5C0958E3"/>
    <w:rsid w:val="5C170713"/>
    <w:rsid w:val="5C18A1DB"/>
    <w:rsid w:val="5C1A4EB1"/>
    <w:rsid w:val="5C1D73C1"/>
    <w:rsid w:val="5C1FF86C"/>
    <w:rsid w:val="5C2D36AC"/>
    <w:rsid w:val="5C2D77A7"/>
    <w:rsid w:val="5C2F15EE"/>
    <w:rsid w:val="5C31FF99"/>
    <w:rsid w:val="5C350CA4"/>
    <w:rsid w:val="5C3F4581"/>
    <w:rsid w:val="5C44C69B"/>
    <w:rsid w:val="5C4609E4"/>
    <w:rsid w:val="5C4F0157"/>
    <w:rsid w:val="5C5062DB"/>
    <w:rsid w:val="5C548359"/>
    <w:rsid w:val="5C5C69C3"/>
    <w:rsid w:val="5C5D29B8"/>
    <w:rsid w:val="5C5DEA26"/>
    <w:rsid w:val="5C5EBC5F"/>
    <w:rsid w:val="5C736F02"/>
    <w:rsid w:val="5C8061AD"/>
    <w:rsid w:val="5C80706D"/>
    <w:rsid w:val="5C871C94"/>
    <w:rsid w:val="5C8AB32C"/>
    <w:rsid w:val="5C8F3BCC"/>
    <w:rsid w:val="5C92C784"/>
    <w:rsid w:val="5C92F688"/>
    <w:rsid w:val="5C962CC3"/>
    <w:rsid w:val="5C9AD1C1"/>
    <w:rsid w:val="5C9EECB7"/>
    <w:rsid w:val="5CAC873F"/>
    <w:rsid w:val="5CAD7EF1"/>
    <w:rsid w:val="5CB2A1EB"/>
    <w:rsid w:val="5CB5C19D"/>
    <w:rsid w:val="5CB92B11"/>
    <w:rsid w:val="5CC37029"/>
    <w:rsid w:val="5CC62597"/>
    <w:rsid w:val="5CC90B95"/>
    <w:rsid w:val="5CCABA9D"/>
    <w:rsid w:val="5CD4AB57"/>
    <w:rsid w:val="5CDB7BD5"/>
    <w:rsid w:val="5CDEA0B6"/>
    <w:rsid w:val="5CE0E71E"/>
    <w:rsid w:val="5CE34BD6"/>
    <w:rsid w:val="5CF243DB"/>
    <w:rsid w:val="5CF701F8"/>
    <w:rsid w:val="5D0038C1"/>
    <w:rsid w:val="5D0E88F2"/>
    <w:rsid w:val="5D1982C5"/>
    <w:rsid w:val="5D1D3E2E"/>
    <w:rsid w:val="5D359B50"/>
    <w:rsid w:val="5D38BF9E"/>
    <w:rsid w:val="5D3AFACC"/>
    <w:rsid w:val="5D4A013D"/>
    <w:rsid w:val="5D564880"/>
    <w:rsid w:val="5D59AF7B"/>
    <w:rsid w:val="5D5D83F5"/>
    <w:rsid w:val="5D5DC7B9"/>
    <w:rsid w:val="5D5E3A32"/>
    <w:rsid w:val="5D70131C"/>
    <w:rsid w:val="5D713EBB"/>
    <w:rsid w:val="5D7640DA"/>
    <w:rsid w:val="5D7739B1"/>
    <w:rsid w:val="5D833C7D"/>
    <w:rsid w:val="5D8A7452"/>
    <w:rsid w:val="5D8BCCA7"/>
    <w:rsid w:val="5D90C1BF"/>
    <w:rsid w:val="5D91C6B2"/>
    <w:rsid w:val="5D9366D0"/>
    <w:rsid w:val="5D943D29"/>
    <w:rsid w:val="5DA70C65"/>
    <w:rsid w:val="5DA79C97"/>
    <w:rsid w:val="5DABB8F5"/>
    <w:rsid w:val="5DAF8223"/>
    <w:rsid w:val="5DAFFCD5"/>
    <w:rsid w:val="5DB7EF9B"/>
    <w:rsid w:val="5DBC7ABC"/>
    <w:rsid w:val="5DC073A7"/>
    <w:rsid w:val="5DC126B8"/>
    <w:rsid w:val="5DC74BD3"/>
    <w:rsid w:val="5DC7A8F2"/>
    <w:rsid w:val="5DCA142F"/>
    <w:rsid w:val="5DCF5941"/>
    <w:rsid w:val="5DD7CD33"/>
    <w:rsid w:val="5DDA7581"/>
    <w:rsid w:val="5DEC9910"/>
    <w:rsid w:val="5DF320A8"/>
    <w:rsid w:val="5DF42939"/>
    <w:rsid w:val="5DF562DE"/>
    <w:rsid w:val="5DFD42D1"/>
    <w:rsid w:val="5DFF4777"/>
    <w:rsid w:val="5E17E5C4"/>
    <w:rsid w:val="5E19F355"/>
    <w:rsid w:val="5E2411A7"/>
    <w:rsid w:val="5E255BB7"/>
    <w:rsid w:val="5E2D50A7"/>
    <w:rsid w:val="5E41D197"/>
    <w:rsid w:val="5E4274F1"/>
    <w:rsid w:val="5E49EA29"/>
    <w:rsid w:val="5E4B76BE"/>
    <w:rsid w:val="5E593E03"/>
    <w:rsid w:val="5E6172F5"/>
    <w:rsid w:val="5E65585A"/>
    <w:rsid w:val="5E6AF65E"/>
    <w:rsid w:val="5E6C37A8"/>
    <w:rsid w:val="5E6CA7DC"/>
    <w:rsid w:val="5E74DB2A"/>
    <w:rsid w:val="5E798177"/>
    <w:rsid w:val="5E7B395E"/>
    <w:rsid w:val="5E7C6F16"/>
    <w:rsid w:val="5E839A8C"/>
    <w:rsid w:val="5E84169E"/>
    <w:rsid w:val="5E8A7224"/>
    <w:rsid w:val="5E95F690"/>
    <w:rsid w:val="5E9A81EB"/>
    <w:rsid w:val="5EA8464D"/>
    <w:rsid w:val="5EABA07F"/>
    <w:rsid w:val="5EBC2219"/>
    <w:rsid w:val="5ECE47F8"/>
    <w:rsid w:val="5ED1970A"/>
    <w:rsid w:val="5ED61502"/>
    <w:rsid w:val="5ED8D64E"/>
    <w:rsid w:val="5ED9DCA2"/>
    <w:rsid w:val="5EDB961D"/>
    <w:rsid w:val="5EE01F75"/>
    <w:rsid w:val="5EE24D19"/>
    <w:rsid w:val="5EE30464"/>
    <w:rsid w:val="5EE471A2"/>
    <w:rsid w:val="5EE810AD"/>
    <w:rsid w:val="5EEB311F"/>
    <w:rsid w:val="5EF15A7D"/>
    <w:rsid w:val="5F011F3A"/>
    <w:rsid w:val="5F015FD7"/>
    <w:rsid w:val="5F08B82F"/>
    <w:rsid w:val="5F143720"/>
    <w:rsid w:val="5F167433"/>
    <w:rsid w:val="5F17D3CF"/>
    <w:rsid w:val="5F25A0F4"/>
    <w:rsid w:val="5F289858"/>
    <w:rsid w:val="5F2A24AF"/>
    <w:rsid w:val="5F2B4287"/>
    <w:rsid w:val="5F2B9B4B"/>
    <w:rsid w:val="5F2E8999"/>
    <w:rsid w:val="5F3F70F9"/>
    <w:rsid w:val="5F42BF2E"/>
    <w:rsid w:val="5F45FBFC"/>
    <w:rsid w:val="5F517A0F"/>
    <w:rsid w:val="5F6A1C09"/>
    <w:rsid w:val="5F6BB8C1"/>
    <w:rsid w:val="5F703CC1"/>
    <w:rsid w:val="5F76C781"/>
    <w:rsid w:val="5F82B304"/>
    <w:rsid w:val="5F84A720"/>
    <w:rsid w:val="5F93A4E0"/>
    <w:rsid w:val="5F95695E"/>
    <w:rsid w:val="5FA5679F"/>
    <w:rsid w:val="5FA70DF0"/>
    <w:rsid w:val="5FB19134"/>
    <w:rsid w:val="5FB1CE84"/>
    <w:rsid w:val="5FC3A4A5"/>
    <w:rsid w:val="5FD6A7DE"/>
    <w:rsid w:val="5FDC0BF8"/>
    <w:rsid w:val="5FE13220"/>
    <w:rsid w:val="5FE7A3A8"/>
    <w:rsid w:val="5FE81162"/>
    <w:rsid w:val="5FEB6F5E"/>
    <w:rsid w:val="5FF0BA87"/>
    <w:rsid w:val="5FF692F8"/>
    <w:rsid w:val="5FFE4829"/>
    <w:rsid w:val="6001672A"/>
    <w:rsid w:val="6007599D"/>
    <w:rsid w:val="600BBA7C"/>
    <w:rsid w:val="600E4CCE"/>
    <w:rsid w:val="6012F5E1"/>
    <w:rsid w:val="6015C9BF"/>
    <w:rsid w:val="60202742"/>
    <w:rsid w:val="602DEF9A"/>
    <w:rsid w:val="6031201B"/>
    <w:rsid w:val="6032D22D"/>
    <w:rsid w:val="604669C8"/>
    <w:rsid w:val="604BD4D8"/>
    <w:rsid w:val="60575DFE"/>
    <w:rsid w:val="605E0D2A"/>
    <w:rsid w:val="605ECAC9"/>
    <w:rsid w:val="606DC2AB"/>
    <w:rsid w:val="6071861A"/>
    <w:rsid w:val="60718B94"/>
    <w:rsid w:val="6072216E"/>
    <w:rsid w:val="607B5C0C"/>
    <w:rsid w:val="60825728"/>
    <w:rsid w:val="6085337B"/>
    <w:rsid w:val="608ACD66"/>
    <w:rsid w:val="6093B681"/>
    <w:rsid w:val="60AD0747"/>
    <w:rsid w:val="60B203A6"/>
    <w:rsid w:val="60C2D9F5"/>
    <w:rsid w:val="60CFB8B7"/>
    <w:rsid w:val="60DC6C7F"/>
    <w:rsid w:val="60E1263F"/>
    <w:rsid w:val="60EE9020"/>
    <w:rsid w:val="60F064BE"/>
    <w:rsid w:val="60F0D81B"/>
    <w:rsid w:val="6108F8EE"/>
    <w:rsid w:val="610B17BD"/>
    <w:rsid w:val="610D5B62"/>
    <w:rsid w:val="611D3AAD"/>
    <w:rsid w:val="61206BB2"/>
    <w:rsid w:val="61253244"/>
    <w:rsid w:val="6126272B"/>
    <w:rsid w:val="613D724F"/>
    <w:rsid w:val="614314E7"/>
    <w:rsid w:val="6144BB9D"/>
    <w:rsid w:val="61560565"/>
    <w:rsid w:val="616DBAC7"/>
    <w:rsid w:val="6176B0F6"/>
    <w:rsid w:val="6180438A"/>
    <w:rsid w:val="6184BB1D"/>
    <w:rsid w:val="618BA70C"/>
    <w:rsid w:val="618D0CBD"/>
    <w:rsid w:val="6191215D"/>
    <w:rsid w:val="61AE8013"/>
    <w:rsid w:val="61BBCDEF"/>
    <w:rsid w:val="61C2982B"/>
    <w:rsid w:val="61C2BAE2"/>
    <w:rsid w:val="61C3ADCD"/>
    <w:rsid w:val="61CCF146"/>
    <w:rsid w:val="61CD5B99"/>
    <w:rsid w:val="61CEDF8C"/>
    <w:rsid w:val="61D799F2"/>
    <w:rsid w:val="61DD9070"/>
    <w:rsid w:val="61E70D75"/>
    <w:rsid w:val="61E9988B"/>
    <w:rsid w:val="61EA2D6B"/>
    <w:rsid w:val="61EDA70A"/>
    <w:rsid w:val="61F829B9"/>
    <w:rsid w:val="61FBA17E"/>
    <w:rsid w:val="620D82D4"/>
    <w:rsid w:val="6214FA01"/>
    <w:rsid w:val="6223CFCE"/>
    <w:rsid w:val="62338195"/>
    <w:rsid w:val="62364BB9"/>
    <w:rsid w:val="6236CFDE"/>
    <w:rsid w:val="623764D7"/>
    <w:rsid w:val="62407964"/>
    <w:rsid w:val="624A6738"/>
    <w:rsid w:val="62564D76"/>
    <w:rsid w:val="6257780D"/>
    <w:rsid w:val="6257D980"/>
    <w:rsid w:val="625FD088"/>
    <w:rsid w:val="62791D78"/>
    <w:rsid w:val="62897292"/>
    <w:rsid w:val="62916391"/>
    <w:rsid w:val="62925918"/>
    <w:rsid w:val="62A8D436"/>
    <w:rsid w:val="62B47935"/>
    <w:rsid w:val="62B91507"/>
    <w:rsid w:val="62DF5A57"/>
    <w:rsid w:val="62E761DD"/>
    <w:rsid w:val="62EA2DDA"/>
    <w:rsid w:val="62EA6003"/>
    <w:rsid w:val="62EB344B"/>
    <w:rsid w:val="62ED2178"/>
    <w:rsid w:val="62ED4CA9"/>
    <w:rsid w:val="62F7370A"/>
    <w:rsid w:val="630262F2"/>
    <w:rsid w:val="6309F571"/>
    <w:rsid w:val="6311AABE"/>
    <w:rsid w:val="631708BA"/>
    <w:rsid w:val="631C1E70"/>
    <w:rsid w:val="6320E2FE"/>
    <w:rsid w:val="6321F538"/>
    <w:rsid w:val="63374223"/>
    <w:rsid w:val="633E9986"/>
    <w:rsid w:val="6353E3FC"/>
    <w:rsid w:val="6358EA4B"/>
    <w:rsid w:val="635C131B"/>
    <w:rsid w:val="636B4D8B"/>
    <w:rsid w:val="6374284F"/>
    <w:rsid w:val="637A7D8B"/>
    <w:rsid w:val="637CE039"/>
    <w:rsid w:val="638665FE"/>
    <w:rsid w:val="6386AF8A"/>
    <w:rsid w:val="638A6E08"/>
    <w:rsid w:val="638A9D77"/>
    <w:rsid w:val="638B490E"/>
    <w:rsid w:val="638C0AC1"/>
    <w:rsid w:val="6390B52C"/>
    <w:rsid w:val="63985F76"/>
    <w:rsid w:val="639E52B2"/>
    <w:rsid w:val="63A91448"/>
    <w:rsid w:val="63AEF158"/>
    <w:rsid w:val="63B3CC75"/>
    <w:rsid w:val="63B6980A"/>
    <w:rsid w:val="63B90227"/>
    <w:rsid w:val="63BAE42A"/>
    <w:rsid w:val="63C7EA1E"/>
    <w:rsid w:val="63CE7F52"/>
    <w:rsid w:val="63D640C2"/>
    <w:rsid w:val="63E16996"/>
    <w:rsid w:val="63E4FAF3"/>
    <w:rsid w:val="64057604"/>
    <w:rsid w:val="6410AECB"/>
    <w:rsid w:val="641454B4"/>
    <w:rsid w:val="641E4C89"/>
    <w:rsid w:val="641FC36D"/>
    <w:rsid w:val="64297736"/>
    <w:rsid w:val="6437DAE0"/>
    <w:rsid w:val="644390E1"/>
    <w:rsid w:val="644C00D4"/>
    <w:rsid w:val="644D2C6E"/>
    <w:rsid w:val="644F3688"/>
    <w:rsid w:val="645BEB28"/>
    <w:rsid w:val="6462FFA9"/>
    <w:rsid w:val="64683D4A"/>
    <w:rsid w:val="646DCB2C"/>
    <w:rsid w:val="646FC3C4"/>
    <w:rsid w:val="64702293"/>
    <w:rsid w:val="64778497"/>
    <w:rsid w:val="64782BA6"/>
    <w:rsid w:val="647CA194"/>
    <w:rsid w:val="6487DA73"/>
    <w:rsid w:val="648ABAB4"/>
    <w:rsid w:val="64936B32"/>
    <w:rsid w:val="649C0AA4"/>
    <w:rsid w:val="64A6929B"/>
    <w:rsid w:val="64AE6945"/>
    <w:rsid w:val="64B29335"/>
    <w:rsid w:val="64B525F5"/>
    <w:rsid w:val="64BE7E42"/>
    <w:rsid w:val="64C234B8"/>
    <w:rsid w:val="64C7D866"/>
    <w:rsid w:val="64CA6C5B"/>
    <w:rsid w:val="64D7B70D"/>
    <w:rsid w:val="64E4844F"/>
    <w:rsid w:val="64EE340C"/>
    <w:rsid w:val="64F492EE"/>
    <w:rsid w:val="64F9CF06"/>
    <w:rsid w:val="650ADBE9"/>
    <w:rsid w:val="651185B5"/>
    <w:rsid w:val="65200BB2"/>
    <w:rsid w:val="65203C9E"/>
    <w:rsid w:val="652250E3"/>
    <w:rsid w:val="652F47B0"/>
    <w:rsid w:val="65364CE1"/>
    <w:rsid w:val="653BD125"/>
    <w:rsid w:val="654817F1"/>
    <w:rsid w:val="654A25FE"/>
    <w:rsid w:val="654B9FB5"/>
    <w:rsid w:val="654EBA15"/>
    <w:rsid w:val="654FDE22"/>
    <w:rsid w:val="655554BD"/>
    <w:rsid w:val="655C7A78"/>
    <w:rsid w:val="6587D34D"/>
    <w:rsid w:val="658BBE0C"/>
    <w:rsid w:val="658D5380"/>
    <w:rsid w:val="658E45F0"/>
    <w:rsid w:val="6590D464"/>
    <w:rsid w:val="65912A9E"/>
    <w:rsid w:val="659910C4"/>
    <w:rsid w:val="65A42E58"/>
    <w:rsid w:val="65A54612"/>
    <w:rsid w:val="65ACC419"/>
    <w:rsid w:val="65B16DFC"/>
    <w:rsid w:val="65B1FCA1"/>
    <w:rsid w:val="65B4CCF5"/>
    <w:rsid w:val="65C53E37"/>
    <w:rsid w:val="65C796CF"/>
    <w:rsid w:val="65D00C08"/>
    <w:rsid w:val="65D11109"/>
    <w:rsid w:val="65D3CA0E"/>
    <w:rsid w:val="65D7396D"/>
    <w:rsid w:val="65D78A4F"/>
    <w:rsid w:val="65DACB1A"/>
    <w:rsid w:val="65E43BB1"/>
    <w:rsid w:val="65E5BBEC"/>
    <w:rsid w:val="65E5CF7C"/>
    <w:rsid w:val="65E668CE"/>
    <w:rsid w:val="65F28A3C"/>
    <w:rsid w:val="65FA5A68"/>
    <w:rsid w:val="66065C99"/>
    <w:rsid w:val="6610B2C7"/>
    <w:rsid w:val="66312EDE"/>
    <w:rsid w:val="6637CCD9"/>
    <w:rsid w:val="66387FAE"/>
    <w:rsid w:val="663D20D1"/>
    <w:rsid w:val="6647CC2A"/>
    <w:rsid w:val="664D25C7"/>
    <w:rsid w:val="665043B7"/>
    <w:rsid w:val="66563053"/>
    <w:rsid w:val="665EDC1D"/>
    <w:rsid w:val="6668E6A8"/>
    <w:rsid w:val="666E9F72"/>
    <w:rsid w:val="666F1517"/>
    <w:rsid w:val="66774352"/>
    <w:rsid w:val="66780650"/>
    <w:rsid w:val="667E2F9B"/>
    <w:rsid w:val="66817C16"/>
    <w:rsid w:val="669B668E"/>
    <w:rsid w:val="669E860E"/>
    <w:rsid w:val="66AEE6C6"/>
    <w:rsid w:val="66BF74BB"/>
    <w:rsid w:val="66CE964F"/>
    <w:rsid w:val="66D4A7CB"/>
    <w:rsid w:val="66D71320"/>
    <w:rsid w:val="66D7706A"/>
    <w:rsid w:val="66D7C009"/>
    <w:rsid w:val="66DEB982"/>
    <w:rsid w:val="66E73499"/>
    <w:rsid w:val="66E841C0"/>
    <w:rsid w:val="66F6272D"/>
    <w:rsid w:val="66F7A785"/>
    <w:rsid w:val="66F7F993"/>
    <w:rsid w:val="66F8A5BA"/>
    <w:rsid w:val="67041804"/>
    <w:rsid w:val="67103798"/>
    <w:rsid w:val="6713F1D0"/>
    <w:rsid w:val="671686BE"/>
    <w:rsid w:val="6721A678"/>
    <w:rsid w:val="67234CDE"/>
    <w:rsid w:val="673CB124"/>
    <w:rsid w:val="67485F7F"/>
    <w:rsid w:val="67487457"/>
    <w:rsid w:val="6749189C"/>
    <w:rsid w:val="6753C750"/>
    <w:rsid w:val="6755ED2E"/>
    <w:rsid w:val="6756062A"/>
    <w:rsid w:val="675BAEA4"/>
    <w:rsid w:val="6763312E"/>
    <w:rsid w:val="67659886"/>
    <w:rsid w:val="6791E693"/>
    <w:rsid w:val="67977CDA"/>
    <w:rsid w:val="67AED9CA"/>
    <w:rsid w:val="67B22012"/>
    <w:rsid w:val="67B7440D"/>
    <w:rsid w:val="67C363DE"/>
    <w:rsid w:val="67DA5D17"/>
    <w:rsid w:val="67DB4054"/>
    <w:rsid w:val="67E0075C"/>
    <w:rsid w:val="67F0DD01"/>
    <w:rsid w:val="67FBE3A0"/>
    <w:rsid w:val="67FD3A91"/>
    <w:rsid w:val="680CD679"/>
    <w:rsid w:val="681BCAC8"/>
    <w:rsid w:val="6821FB69"/>
    <w:rsid w:val="6827399F"/>
    <w:rsid w:val="682E8D88"/>
    <w:rsid w:val="683116B6"/>
    <w:rsid w:val="68320182"/>
    <w:rsid w:val="683BE9D6"/>
    <w:rsid w:val="68445B84"/>
    <w:rsid w:val="6851C387"/>
    <w:rsid w:val="685AA91E"/>
    <w:rsid w:val="685E9C84"/>
    <w:rsid w:val="6860E3DB"/>
    <w:rsid w:val="68649490"/>
    <w:rsid w:val="68776FAD"/>
    <w:rsid w:val="6879208D"/>
    <w:rsid w:val="6884E4BC"/>
    <w:rsid w:val="6884FF4F"/>
    <w:rsid w:val="68873D8F"/>
    <w:rsid w:val="688D7BB3"/>
    <w:rsid w:val="688D8F62"/>
    <w:rsid w:val="689A830C"/>
    <w:rsid w:val="689F6433"/>
    <w:rsid w:val="68A44E16"/>
    <w:rsid w:val="68B401EA"/>
    <w:rsid w:val="68BD27B3"/>
    <w:rsid w:val="68BEC1A4"/>
    <w:rsid w:val="68C0811B"/>
    <w:rsid w:val="68C0A21C"/>
    <w:rsid w:val="68C6B526"/>
    <w:rsid w:val="68C9BE90"/>
    <w:rsid w:val="68CC81C2"/>
    <w:rsid w:val="68DE0037"/>
    <w:rsid w:val="68E88CE6"/>
    <w:rsid w:val="68F5A684"/>
    <w:rsid w:val="69024175"/>
    <w:rsid w:val="690D6ACC"/>
    <w:rsid w:val="6910C0C4"/>
    <w:rsid w:val="6913A61F"/>
    <w:rsid w:val="69181338"/>
    <w:rsid w:val="69249327"/>
    <w:rsid w:val="6924EFDC"/>
    <w:rsid w:val="693AF279"/>
    <w:rsid w:val="695046B1"/>
    <w:rsid w:val="695592A0"/>
    <w:rsid w:val="6959FCCC"/>
    <w:rsid w:val="695A684E"/>
    <w:rsid w:val="696085E5"/>
    <w:rsid w:val="69635E33"/>
    <w:rsid w:val="6966259F"/>
    <w:rsid w:val="696A4E93"/>
    <w:rsid w:val="696DF1FD"/>
    <w:rsid w:val="6973F0A7"/>
    <w:rsid w:val="698A73F4"/>
    <w:rsid w:val="6991ADC1"/>
    <w:rsid w:val="6991DADC"/>
    <w:rsid w:val="699C5622"/>
    <w:rsid w:val="69A6848A"/>
    <w:rsid w:val="69A73B34"/>
    <w:rsid w:val="69B13C0C"/>
    <w:rsid w:val="69B66318"/>
    <w:rsid w:val="69B91B66"/>
    <w:rsid w:val="69BCC0BD"/>
    <w:rsid w:val="69C5DC7B"/>
    <w:rsid w:val="69C73C79"/>
    <w:rsid w:val="69C7F307"/>
    <w:rsid w:val="69CB754B"/>
    <w:rsid w:val="69CBF393"/>
    <w:rsid w:val="69CE2827"/>
    <w:rsid w:val="69D14B74"/>
    <w:rsid w:val="69D68EC1"/>
    <w:rsid w:val="69D7A50B"/>
    <w:rsid w:val="69DD5757"/>
    <w:rsid w:val="69E5A631"/>
    <w:rsid w:val="69EE4425"/>
    <w:rsid w:val="69F78F0A"/>
    <w:rsid w:val="6A057D5D"/>
    <w:rsid w:val="6A12B98F"/>
    <w:rsid w:val="6A165163"/>
    <w:rsid w:val="6A1BEE1B"/>
    <w:rsid w:val="6A2277D5"/>
    <w:rsid w:val="6A254C7C"/>
    <w:rsid w:val="6A3DF601"/>
    <w:rsid w:val="6A3FB4A7"/>
    <w:rsid w:val="6A40015A"/>
    <w:rsid w:val="6A4072C8"/>
    <w:rsid w:val="6A40F1D4"/>
    <w:rsid w:val="6A4786F8"/>
    <w:rsid w:val="6A4B7BDD"/>
    <w:rsid w:val="6A580AA7"/>
    <w:rsid w:val="6A5C46ED"/>
    <w:rsid w:val="6A6A9D75"/>
    <w:rsid w:val="6A71E334"/>
    <w:rsid w:val="6A747C21"/>
    <w:rsid w:val="6A7996BA"/>
    <w:rsid w:val="6A7D7A3C"/>
    <w:rsid w:val="6A8492D1"/>
    <w:rsid w:val="6A8B0973"/>
    <w:rsid w:val="6A8DC97D"/>
    <w:rsid w:val="6A92610A"/>
    <w:rsid w:val="6AA725A5"/>
    <w:rsid w:val="6AA75765"/>
    <w:rsid w:val="6AADD574"/>
    <w:rsid w:val="6AB01445"/>
    <w:rsid w:val="6AB5118E"/>
    <w:rsid w:val="6AC1AB86"/>
    <w:rsid w:val="6ACBF0FB"/>
    <w:rsid w:val="6ADB4F49"/>
    <w:rsid w:val="6ADD42E9"/>
    <w:rsid w:val="6ADEEDD5"/>
    <w:rsid w:val="6AE85D02"/>
    <w:rsid w:val="6B099508"/>
    <w:rsid w:val="6B15404A"/>
    <w:rsid w:val="6B160ABB"/>
    <w:rsid w:val="6B16575D"/>
    <w:rsid w:val="6B188068"/>
    <w:rsid w:val="6B1C53E8"/>
    <w:rsid w:val="6B1E29EA"/>
    <w:rsid w:val="6B2C6290"/>
    <w:rsid w:val="6B308F96"/>
    <w:rsid w:val="6B31C13B"/>
    <w:rsid w:val="6B326466"/>
    <w:rsid w:val="6B3A6F73"/>
    <w:rsid w:val="6B3EAEFD"/>
    <w:rsid w:val="6B42BC9D"/>
    <w:rsid w:val="6B492247"/>
    <w:rsid w:val="6B50F942"/>
    <w:rsid w:val="6B523E20"/>
    <w:rsid w:val="6B5331D8"/>
    <w:rsid w:val="6B562AAA"/>
    <w:rsid w:val="6B566E96"/>
    <w:rsid w:val="6B597564"/>
    <w:rsid w:val="6B5D0C14"/>
    <w:rsid w:val="6B6F719B"/>
    <w:rsid w:val="6B74D9F8"/>
    <w:rsid w:val="6B7D36C1"/>
    <w:rsid w:val="6B7F6580"/>
    <w:rsid w:val="6B86A4D3"/>
    <w:rsid w:val="6B871742"/>
    <w:rsid w:val="6B97C1F4"/>
    <w:rsid w:val="6BA4AA3B"/>
    <w:rsid w:val="6BACA969"/>
    <w:rsid w:val="6BB1C083"/>
    <w:rsid w:val="6BB7E2D5"/>
    <w:rsid w:val="6BD65A00"/>
    <w:rsid w:val="6BD9A0A3"/>
    <w:rsid w:val="6BDA45A5"/>
    <w:rsid w:val="6BDFA27A"/>
    <w:rsid w:val="6BE56B56"/>
    <w:rsid w:val="6BE7E7F2"/>
    <w:rsid w:val="6BEE8C2C"/>
    <w:rsid w:val="6BF1699B"/>
    <w:rsid w:val="6BF7552D"/>
    <w:rsid w:val="6BFDB6CF"/>
    <w:rsid w:val="6BFFED0E"/>
    <w:rsid w:val="6C00BA90"/>
    <w:rsid w:val="6C022D74"/>
    <w:rsid w:val="6C032240"/>
    <w:rsid w:val="6C165BB9"/>
    <w:rsid w:val="6C2B2058"/>
    <w:rsid w:val="6C3E238A"/>
    <w:rsid w:val="6C3F44DB"/>
    <w:rsid w:val="6C40C8AB"/>
    <w:rsid w:val="6C473C15"/>
    <w:rsid w:val="6C4AF207"/>
    <w:rsid w:val="6C4CB171"/>
    <w:rsid w:val="6C4E89D7"/>
    <w:rsid w:val="6C5DF337"/>
    <w:rsid w:val="6C5F876E"/>
    <w:rsid w:val="6C602BD2"/>
    <w:rsid w:val="6C637C55"/>
    <w:rsid w:val="6C651BF1"/>
    <w:rsid w:val="6C71671A"/>
    <w:rsid w:val="6C742236"/>
    <w:rsid w:val="6C804856"/>
    <w:rsid w:val="6C86015D"/>
    <w:rsid w:val="6C8B407A"/>
    <w:rsid w:val="6C97929C"/>
    <w:rsid w:val="6CB15CFC"/>
    <w:rsid w:val="6CBCA45F"/>
    <w:rsid w:val="6CD6BFB1"/>
    <w:rsid w:val="6CDD8FAF"/>
    <w:rsid w:val="6CFDA081"/>
    <w:rsid w:val="6D0248B2"/>
    <w:rsid w:val="6D230182"/>
    <w:rsid w:val="6D257E28"/>
    <w:rsid w:val="6D359D52"/>
    <w:rsid w:val="6D3CAB8B"/>
    <w:rsid w:val="6D3E617C"/>
    <w:rsid w:val="6D4264C2"/>
    <w:rsid w:val="6D42D44A"/>
    <w:rsid w:val="6D4BD489"/>
    <w:rsid w:val="6D50570E"/>
    <w:rsid w:val="6D594487"/>
    <w:rsid w:val="6D5AD322"/>
    <w:rsid w:val="6D5E1608"/>
    <w:rsid w:val="6D601CBD"/>
    <w:rsid w:val="6D7719D5"/>
    <w:rsid w:val="6D7ADD03"/>
    <w:rsid w:val="6D856808"/>
    <w:rsid w:val="6D88CD52"/>
    <w:rsid w:val="6D8CD5B9"/>
    <w:rsid w:val="6D9A8445"/>
    <w:rsid w:val="6DB31473"/>
    <w:rsid w:val="6DB34D6E"/>
    <w:rsid w:val="6DB71D27"/>
    <w:rsid w:val="6DBE331C"/>
    <w:rsid w:val="6DC5AB58"/>
    <w:rsid w:val="6DC910AB"/>
    <w:rsid w:val="6DCE38AE"/>
    <w:rsid w:val="6DDAF6C8"/>
    <w:rsid w:val="6DDCDDA5"/>
    <w:rsid w:val="6DDF847B"/>
    <w:rsid w:val="6DE40AF7"/>
    <w:rsid w:val="6DE757A7"/>
    <w:rsid w:val="6DE883BF"/>
    <w:rsid w:val="6DEADA9A"/>
    <w:rsid w:val="6DF64041"/>
    <w:rsid w:val="6DF64D76"/>
    <w:rsid w:val="6DFECD8E"/>
    <w:rsid w:val="6E055F76"/>
    <w:rsid w:val="6E093A39"/>
    <w:rsid w:val="6E119B9A"/>
    <w:rsid w:val="6E18A398"/>
    <w:rsid w:val="6E20258D"/>
    <w:rsid w:val="6E2155CE"/>
    <w:rsid w:val="6E2E889F"/>
    <w:rsid w:val="6E31C0F8"/>
    <w:rsid w:val="6E33AA1C"/>
    <w:rsid w:val="6E3D7B9D"/>
    <w:rsid w:val="6E426B12"/>
    <w:rsid w:val="6E44CC38"/>
    <w:rsid w:val="6E46ABDB"/>
    <w:rsid w:val="6E5198EE"/>
    <w:rsid w:val="6E533EBE"/>
    <w:rsid w:val="6E53419B"/>
    <w:rsid w:val="6E730192"/>
    <w:rsid w:val="6E8BBF19"/>
    <w:rsid w:val="6E8D245D"/>
    <w:rsid w:val="6E9338A0"/>
    <w:rsid w:val="6E95A9D8"/>
    <w:rsid w:val="6EA7BF18"/>
    <w:rsid w:val="6EA839A0"/>
    <w:rsid w:val="6EAE275B"/>
    <w:rsid w:val="6EB05703"/>
    <w:rsid w:val="6EB53428"/>
    <w:rsid w:val="6EBE8198"/>
    <w:rsid w:val="6EC05FBA"/>
    <w:rsid w:val="6EC3DB15"/>
    <w:rsid w:val="6EC944E3"/>
    <w:rsid w:val="6ED13B66"/>
    <w:rsid w:val="6ED32C5E"/>
    <w:rsid w:val="6EDAE50E"/>
    <w:rsid w:val="6EDDA2C6"/>
    <w:rsid w:val="6EE66FB9"/>
    <w:rsid w:val="6EE9EDCB"/>
    <w:rsid w:val="6EEA92F6"/>
    <w:rsid w:val="6EEF1285"/>
    <w:rsid w:val="6EFDDCC6"/>
    <w:rsid w:val="6EFE9397"/>
    <w:rsid w:val="6EFF60DE"/>
    <w:rsid w:val="6F0AB7C5"/>
    <w:rsid w:val="6F1B9E5B"/>
    <w:rsid w:val="6F25FDF0"/>
    <w:rsid w:val="6F28C1F0"/>
    <w:rsid w:val="6F2F3987"/>
    <w:rsid w:val="6F32720C"/>
    <w:rsid w:val="6F365837"/>
    <w:rsid w:val="6F42BD13"/>
    <w:rsid w:val="6F4CF592"/>
    <w:rsid w:val="6F4E185C"/>
    <w:rsid w:val="6F506D0B"/>
    <w:rsid w:val="6F51401D"/>
    <w:rsid w:val="6F6BDB3E"/>
    <w:rsid w:val="6F7247A8"/>
    <w:rsid w:val="6F8042F5"/>
    <w:rsid w:val="6F90CAE8"/>
    <w:rsid w:val="6F9225D8"/>
    <w:rsid w:val="6F925E43"/>
    <w:rsid w:val="6F936A35"/>
    <w:rsid w:val="6FA4C6A9"/>
    <w:rsid w:val="6FA53E8B"/>
    <w:rsid w:val="6FB5E3C2"/>
    <w:rsid w:val="6FBB22B2"/>
    <w:rsid w:val="6FBB691D"/>
    <w:rsid w:val="6FBD8FD0"/>
    <w:rsid w:val="6FC27799"/>
    <w:rsid w:val="6FC91DF6"/>
    <w:rsid w:val="6FCD43E2"/>
    <w:rsid w:val="6FCD8FCE"/>
    <w:rsid w:val="6FD6E8C2"/>
    <w:rsid w:val="6FD8B1AD"/>
    <w:rsid w:val="6FEBDD8E"/>
    <w:rsid w:val="6FF2273E"/>
    <w:rsid w:val="6FF60D8C"/>
    <w:rsid w:val="6FFB5A55"/>
    <w:rsid w:val="7004F5B5"/>
    <w:rsid w:val="7007C7A0"/>
    <w:rsid w:val="700C9CE4"/>
    <w:rsid w:val="7018B24B"/>
    <w:rsid w:val="7018D87F"/>
    <w:rsid w:val="70205BE7"/>
    <w:rsid w:val="7026C5C1"/>
    <w:rsid w:val="7027DC0C"/>
    <w:rsid w:val="7035652B"/>
    <w:rsid w:val="7038B41E"/>
    <w:rsid w:val="70391C2D"/>
    <w:rsid w:val="7040C31E"/>
    <w:rsid w:val="70461FFD"/>
    <w:rsid w:val="7048CA82"/>
    <w:rsid w:val="704DA047"/>
    <w:rsid w:val="705B7147"/>
    <w:rsid w:val="705E9B71"/>
    <w:rsid w:val="70686D52"/>
    <w:rsid w:val="70752102"/>
    <w:rsid w:val="7077FA1B"/>
    <w:rsid w:val="707827D6"/>
    <w:rsid w:val="707E1104"/>
    <w:rsid w:val="707E7236"/>
    <w:rsid w:val="70827AE3"/>
    <w:rsid w:val="70828073"/>
    <w:rsid w:val="70861C7D"/>
    <w:rsid w:val="708C42DA"/>
    <w:rsid w:val="7090C6A6"/>
    <w:rsid w:val="70928805"/>
    <w:rsid w:val="7092A443"/>
    <w:rsid w:val="7097AC68"/>
    <w:rsid w:val="709A7669"/>
    <w:rsid w:val="709C9A6E"/>
    <w:rsid w:val="70AE58E5"/>
    <w:rsid w:val="70BE2169"/>
    <w:rsid w:val="70BED11D"/>
    <w:rsid w:val="70C3301F"/>
    <w:rsid w:val="70C50D1A"/>
    <w:rsid w:val="70C92D51"/>
    <w:rsid w:val="70D1CAB2"/>
    <w:rsid w:val="70D87B86"/>
    <w:rsid w:val="70E63DE1"/>
    <w:rsid w:val="70EA5B9A"/>
    <w:rsid w:val="70FE79BC"/>
    <w:rsid w:val="70FEE65F"/>
    <w:rsid w:val="71000EDB"/>
    <w:rsid w:val="7107B310"/>
    <w:rsid w:val="7109819D"/>
    <w:rsid w:val="71146F02"/>
    <w:rsid w:val="711CBFB0"/>
    <w:rsid w:val="711E3672"/>
    <w:rsid w:val="711FE586"/>
    <w:rsid w:val="7126DFFC"/>
    <w:rsid w:val="712B0751"/>
    <w:rsid w:val="714513FE"/>
    <w:rsid w:val="714FBCF6"/>
    <w:rsid w:val="7150FA3D"/>
    <w:rsid w:val="71525174"/>
    <w:rsid w:val="7156C039"/>
    <w:rsid w:val="7157FD38"/>
    <w:rsid w:val="715CC471"/>
    <w:rsid w:val="71651C54"/>
    <w:rsid w:val="7167AA16"/>
    <w:rsid w:val="71735BDF"/>
    <w:rsid w:val="7177F9FD"/>
    <w:rsid w:val="717AFD11"/>
    <w:rsid w:val="718171BD"/>
    <w:rsid w:val="718F3A6C"/>
    <w:rsid w:val="7199EC37"/>
    <w:rsid w:val="71A0098E"/>
    <w:rsid w:val="71A2973A"/>
    <w:rsid w:val="71A4DD5D"/>
    <w:rsid w:val="71B1E916"/>
    <w:rsid w:val="71B8C311"/>
    <w:rsid w:val="71D0CFB2"/>
    <w:rsid w:val="71D45864"/>
    <w:rsid w:val="71D95525"/>
    <w:rsid w:val="71DE0409"/>
    <w:rsid w:val="71E4E486"/>
    <w:rsid w:val="71EF9CFE"/>
    <w:rsid w:val="71FA4BEA"/>
    <w:rsid w:val="72065363"/>
    <w:rsid w:val="7212522F"/>
    <w:rsid w:val="721C2D4A"/>
    <w:rsid w:val="721DA465"/>
    <w:rsid w:val="7232C7E9"/>
    <w:rsid w:val="723AEE54"/>
    <w:rsid w:val="723D61BE"/>
    <w:rsid w:val="7247C597"/>
    <w:rsid w:val="724B0181"/>
    <w:rsid w:val="725ADEC9"/>
    <w:rsid w:val="7261E10E"/>
    <w:rsid w:val="7262DA5C"/>
    <w:rsid w:val="72684A61"/>
    <w:rsid w:val="726A7A01"/>
    <w:rsid w:val="7272CE67"/>
    <w:rsid w:val="7290C19F"/>
    <w:rsid w:val="72923062"/>
    <w:rsid w:val="72975890"/>
    <w:rsid w:val="7299DCC4"/>
    <w:rsid w:val="729C4BD7"/>
    <w:rsid w:val="72A722C2"/>
    <w:rsid w:val="72AC732C"/>
    <w:rsid w:val="72B5B6C8"/>
    <w:rsid w:val="72B7EACB"/>
    <w:rsid w:val="72B94E08"/>
    <w:rsid w:val="72B9B9CD"/>
    <w:rsid w:val="72C2B277"/>
    <w:rsid w:val="72C4C641"/>
    <w:rsid w:val="72C80FB5"/>
    <w:rsid w:val="72CC5D90"/>
    <w:rsid w:val="72E04667"/>
    <w:rsid w:val="72E1F7B0"/>
    <w:rsid w:val="72E4E022"/>
    <w:rsid w:val="72ED32BF"/>
    <w:rsid w:val="72EF9E5D"/>
    <w:rsid w:val="72EFB7F7"/>
    <w:rsid w:val="72EFDCD4"/>
    <w:rsid w:val="7305C9F3"/>
    <w:rsid w:val="730B0E50"/>
    <w:rsid w:val="730ECF3D"/>
    <w:rsid w:val="7314C13F"/>
    <w:rsid w:val="73243395"/>
    <w:rsid w:val="7324E414"/>
    <w:rsid w:val="7340556B"/>
    <w:rsid w:val="734195FE"/>
    <w:rsid w:val="734ED5A2"/>
    <w:rsid w:val="7359453E"/>
    <w:rsid w:val="735AC5D1"/>
    <w:rsid w:val="735DAA68"/>
    <w:rsid w:val="735E4B98"/>
    <w:rsid w:val="7368649D"/>
    <w:rsid w:val="73689620"/>
    <w:rsid w:val="736C7A5C"/>
    <w:rsid w:val="736F5079"/>
    <w:rsid w:val="73770EFF"/>
    <w:rsid w:val="73776902"/>
    <w:rsid w:val="73791131"/>
    <w:rsid w:val="737A1D95"/>
    <w:rsid w:val="737C603B"/>
    <w:rsid w:val="73808224"/>
    <w:rsid w:val="7386A434"/>
    <w:rsid w:val="738751FF"/>
    <w:rsid w:val="738BD982"/>
    <w:rsid w:val="739274B8"/>
    <w:rsid w:val="73940242"/>
    <w:rsid w:val="73A26562"/>
    <w:rsid w:val="73A6A50F"/>
    <w:rsid w:val="73A8AE4F"/>
    <w:rsid w:val="73B73E84"/>
    <w:rsid w:val="73B97A7A"/>
    <w:rsid w:val="73D36BE6"/>
    <w:rsid w:val="73D9D7D8"/>
    <w:rsid w:val="73EB6B78"/>
    <w:rsid w:val="73EEEC46"/>
    <w:rsid w:val="73F9D105"/>
    <w:rsid w:val="73FC5227"/>
    <w:rsid w:val="74281919"/>
    <w:rsid w:val="742BB214"/>
    <w:rsid w:val="743909F9"/>
    <w:rsid w:val="743C463F"/>
    <w:rsid w:val="743F998E"/>
    <w:rsid w:val="74594005"/>
    <w:rsid w:val="745A0FDD"/>
    <w:rsid w:val="746413D8"/>
    <w:rsid w:val="7467C371"/>
    <w:rsid w:val="746FF3D6"/>
    <w:rsid w:val="74708656"/>
    <w:rsid w:val="7476F8F4"/>
    <w:rsid w:val="748408C4"/>
    <w:rsid w:val="7485BB97"/>
    <w:rsid w:val="74897320"/>
    <w:rsid w:val="748BC670"/>
    <w:rsid w:val="749DE7BC"/>
    <w:rsid w:val="749FEFB0"/>
    <w:rsid w:val="74A22A75"/>
    <w:rsid w:val="74A4C5DD"/>
    <w:rsid w:val="74A80A0C"/>
    <w:rsid w:val="74A92353"/>
    <w:rsid w:val="74AAD1A8"/>
    <w:rsid w:val="74AE1ACD"/>
    <w:rsid w:val="74B57369"/>
    <w:rsid w:val="74B8F8F4"/>
    <w:rsid w:val="74BB9F73"/>
    <w:rsid w:val="74C0DA3F"/>
    <w:rsid w:val="74C1FF00"/>
    <w:rsid w:val="74D8309B"/>
    <w:rsid w:val="74D8BF55"/>
    <w:rsid w:val="74DBB83D"/>
    <w:rsid w:val="74DDE9CF"/>
    <w:rsid w:val="74E38EBA"/>
    <w:rsid w:val="74E7BCA9"/>
    <w:rsid w:val="74F1C438"/>
    <w:rsid w:val="74F21357"/>
    <w:rsid w:val="750B9A89"/>
    <w:rsid w:val="750DCA3D"/>
    <w:rsid w:val="75102D29"/>
    <w:rsid w:val="75112F76"/>
    <w:rsid w:val="7514957C"/>
    <w:rsid w:val="752BAC98"/>
    <w:rsid w:val="752CB022"/>
    <w:rsid w:val="752E7E70"/>
    <w:rsid w:val="753847DD"/>
    <w:rsid w:val="753EAB5E"/>
    <w:rsid w:val="753EDEBA"/>
    <w:rsid w:val="753F77E7"/>
    <w:rsid w:val="754732A9"/>
    <w:rsid w:val="754BF17E"/>
    <w:rsid w:val="754D8DE2"/>
    <w:rsid w:val="755662B3"/>
    <w:rsid w:val="755BC508"/>
    <w:rsid w:val="7561B6C8"/>
    <w:rsid w:val="7561BFAF"/>
    <w:rsid w:val="7565F596"/>
    <w:rsid w:val="756810BA"/>
    <w:rsid w:val="7570F4EF"/>
    <w:rsid w:val="757297E2"/>
    <w:rsid w:val="75754238"/>
    <w:rsid w:val="7576BE3E"/>
    <w:rsid w:val="75820875"/>
    <w:rsid w:val="759083EF"/>
    <w:rsid w:val="75978632"/>
    <w:rsid w:val="75A1156F"/>
    <w:rsid w:val="75B031B1"/>
    <w:rsid w:val="75B152D8"/>
    <w:rsid w:val="75C110E8"/>
    <w:rsid w:val="75C17BA1"/>
    <w:rsid w:val="75C26095"/>
    <w:rsid w:val="75CA3244"/>
    <w:rsid w:val="75D15BD1"/>
    <w:rsid w:val="75DCC759"/>
    <w:rsid w:val="75E730F4"/>
    <w:rsid w:val="75FC4A81"/>
    <w:rsid w:val="76016C0D"/>
    <w:rsid w:val="76026B2F"/>
    <w:rsid w:val="760D52B7"/>
    <w:rsid w:val="7614847A"/>
    <w:rsid w:val="7618934E"/>
    <w:rsid w:val="7618ED07"/>
    <w:rsid w:val="76434668"/>
    <w:rsid w:val="7653EFF1"/>
    <w:rsid w:val="7656AD54"/>
    <w:rsid w:val="765A692E"/>
    <w:rsid w:val="765BCF02"/>
    <w:rsid w:val="766E797C"/>
    <w:rsid w:val="766EE635"/>
    <w:rsid w:val="7670A9F4"/>
    <w:rsid w:val="76741305"/>
    <w:rsid w:val="7678D50C"/>
    <w:rsid w:val="767BE92E"/>
    <w:rsid w:val="7681E229"/>
    <w:rsid w:val="76855B74"/>
    <w:rsid w:val="769A59D1"/>
    <w:rsid w:val="769B747F"/>
    <w:rsid w:val="769E3470"/>
    <w:rsid w:val="769FC244"/>
    <w:rsid w:val="76A34FD6"/>
    <w:rsid w:val="76A9106C"/>
    <w:rsid w:val="76AD5E92"/>
    <w:rsid w:val="76AF9A2F"/>
    <w:rsid w:val="76B035C7"/>
    <w:rsid w:val="76B5233C"/>
    <w:rsid w:val="76BF3314"/>
    <w:rsid w:val="76C412D6"/>
    <w:rsid w:val="76D6584C"/>
    <w:rsid w:val="76D6E63B"/>
    <w:rsid w:val="76DCDB96"/>
    <w:rsid w:val="76E14B60"/>
    <w:rsid w:val="76F81F97"/>
    <w:rsid w:val="76FD0A32"/>
    <w:rsid w:val="77017463"/>
    <w:rsid w:val="7701C332"/>
    <w:rsid w:val="770DA758"/>
    <w:rsid w:val="7714C858"/>
    <w:rsid w:val="771BDE7C"/>
    <w:rsid w:val="7728A27E"/>
    <w:rsid w:val="772F9CAF"/>
    <w:rsid w:val="7739E8B5"/>
    <w:rsid w:val="773A2225"/>
    <w:rsid w:val="7741F260"/>
    <w:rsid w:val="7742CC7F"/>
    <w:rsid w:val="774AABE0"/>
    <w:rsid w:val="774B852A"/>
    <w:rsid w:val="7752FF98"/>
    <w:rsid w:val="7754253F"/>
    <w:rsid w:val="7772CDAC"/>
    <w:rsid w:val="77749E3B"/>
    <w:rsid w:val="777F623F"/>
    <w:rsid w:val="7782A4F5"/>
    <w:rsid w:val="778388B2"/>
    <w:rsid w:val="77919F78"/>
    <w:rsid w:val="77A2E586"/>
    <w:rsid w:val="77A3AB7E"/>
    <w:rsid w:val="77B9FD61"/>
    <w:rsid w:val="77BD1723"/>
    <w:rsid w:val="77C206F9"/>
    <w:rsid w:val="77DA5792"/>
    <w:rsid w:val="77DA727A"/>
    <w:rsid w:val="77E582AC"/>
    <w:rsid w:val="77EC5C01"/>
    <w:rsid w:val="77F339B0"/>
    <w:rsid w:val="77F9A3DE"/>
    <w:rsid w:val="77FD7C00"/>
    <w:rsid w:val="78007FF5"/>
    <w:rsid w:val="7810E060"/>
    <w:rsid w:val="7826D513"/>
    <w:rsid w:val="782AFCD7"/>
    <w:rsid w:val="782B5C1E"/>
    <w:rsid w:val="783577BF"/>
    <w:rsid w:val="783FC165"/>
    <w:rsid w:val="784386FA"/>
    <w:rsid w:val="7843CEEF"/>
    <w:rsid w:val="784E6ED2"/>
    <w:rsid w:val="78556D97"/>
    <w:rsid w:val="785638CA"/>
    <w:rsid w:val="78579A03"/>
    <w:rsid w:val="78632725"/>
    <w:rsid w:val="7867D10C"/>
    <w:rsid w:val="7868917A"/>
    <w:rsid w:val="786AF2DB"/>
    <w:rsid w:val="786C2313"/>
    <w:rsid w:val="786D4153"/>
    <w:rsid w:val="786D67C9"/>
    <w:rsid w:val="787022C7"/>
    <w:rsid w:val="7877D314"/>
    <w:rsid w:val="7878E7B1"/>
    <w:rsid w:val="787A2D85"/>
    <w:rsid w:val="787EE1EA"/>
    <w:rsid w:val="787F1C10"/>
    <w:rsid w:val="78862405"/>
    <w:rsid w:val="78940BC1"/>
    <w:rsid w:val="7895684E"/>
    <w:rsid w:val="7898449F"/>
    <w:rsid w:val="78B04D7F"/>
    <w:rsid w:val="78B61E4C"/>
    <w:rsid w:val="78C2EC58"/>
    <w:rsid w:val="78C7B3D9"/>
    <w:rsid w:val="78CC6013"/>
    <w:rsid w:val="78CC6107"/>
    <w:rsid w:val="78D2742D"/>
    <w:rsid w:val="78DB87A3"/>
    <w:rsid w:val="78E24ECA"/>
    <w:rsid w:val="78E89341"/>
    <w:rsid w:val="78E8F4FF"/>
    <w:rsid w:val="78F01D8C"/>
    <w:rsid w:val="78FDEEA8"/>
    <w:rsid w:val="79095FD9"/>
    <w:rsid w:val="7911E33C"/>
    <w:rsid w:val="79144805"/>
    <w:rsid w:val="7919675C"/>
    <w:rsid w:val="7939F424"/>
    <w:rsid w:val="79478E05"/>
    <w:rsid w:val="7951DCD4"/>
    <w:rsid w:val="7964E9AB"/>
    <w:rsid w:val="7965D313"/>
    <w:rsid w:val="7982C4E2"/>
    <w:rsid w:val="79916B0D"/>
    <w:rsid w:val="79921660"/>
    <w:rsid w:val="799ABE48"/>
    <w:rsid w:val="79BD4A7A"/>
    <w:rsid w:val="79C54D6E"/>
    <w:rsid w:val="79C82BEC"/>
    <w:rsid w:val="79CAE1A8"/>
    <w:rsid w:val="79CB964F"/>
    <w:rsid w:val="79D16AA9"/>
    <w:rsid w:val="79DCCAF9"/>
    <w:rsid w:val="79DCD292"/>
    <w:rsid w:val="79E8780A"/>
    <w:rsid w:val="79EDBD0D"/>
    <w:rsid w:val="79F04CE1"/>
    <w:rsid w:val="79F412F7"/>
    <w:rsid w:val="7A0E4869"/>
    <w:rsid w:val="7A0F1435"/>
    <w:rsid w:val="7A107DDC"/>
    <w:rsid w:val="7A1A7424"/>
    <w:rsid w:val="7A1B890F"/>
    <w:rsid w:val="7A217DF6"/>
    <w:rsid w:val="7A228627"/>
    <w:rsid w:val="7A3ACE03"/>
    <w:rsid w:val="7A434577"/>
    <w:rsid w:val="7A45D700"/>
    <w:rsid w:val="7A47E72F"/>
    <w:rsid w:val="7A65BCCD"/>
    <w:rsid w:val="7A736461"/>
    <w:rsid w:val="7A7F6150"/>
    <w:rsid w:val="7A82997E"/>
    <w:rsid w:val="7A8E0858"/>
    <w:rsid w:val="7A8EAE0B"/>
    <w:rsid w:val="7A95671A"/>
    <w:rsid w:val="7AA41CBF"/>
    <w:rsid w:val="7AA935BF"/>
    <w:rsid w:val="7AACAA75"/>
    <w:rsid w:val="7AB051FB"/>
    <w:rsid w:val="7AB0C3BD"/>
    <w:rsid w:val="7ABBF043"/>
    <w:rsid w:val="7AD52E47"/>
    <w:rsid w:val="7AD95241"/>
    <w:rsid w:val="7AD98FAE"/>
    <w:rsid w:val="7ADD22C0"/>
    <w:rsid w:val="7AE2AF8F"/>
    <w:rsid w:val="7AF83FEC"/>
    <w:rsid w:val="7AF93ECC"/>
    <w:rsid w:val="7AFCE320"/>
    <w:rsid w:val="7AFE7583"/>
    <w:rsid w:val="7B15E2A7"/>
    <w:rsid w:val="7B2F241F"/>
    <w:rsid w:val="7B36AB28"/>
    <w:rsid w:val="7B41AEC3"/>
    <w:rsid w:val="7B58702F"/>
    <w:rsid w:val="7B67B5EA"/>
    <w:rsid w:val="7B6F8B6F"/>
    <w:rsid w:val="7B779B0F"/>
    <w:rsid w:val="7B785735"/>
    <w:rsid w:val="7B7ADCB5"/>
    <w:rsid w:val="7B7BDFBB"/>
    <w:rsid w:val="7B8D0D26"/>
    <w:rsid w:val="7B940BD7"/>
    <w:rsid w:val="7B950BD2"/>
    <w:rsid w:val="7BA193EA"/>
    <w:rsid w:val="7BA4B125"/>
    <w:rsid w:val="7BA83A5F"/>
    <w:rsid w:val="7BA889A2"/>
    <w:rsid w:val="7BAE76AF"/>
    <w:rsid w:val="7BB16380"/>
    <w:rsid w:val="7BBD2174"/>
    <w:rsid w:val="7BC3DCA7"/>
    <w:rsid w:val="7BC4EFA6"/>
    <w:rsid w:val="7BCF103E"/>
    <w:rsid w:val="7BDE3616"/>
    <w:rsid w:val="7BF3F31A"/>
    <w:rsid w:val="7BF42022"/>
    <w:rsid w:val="7BF9A78B"/>
    <w:rsid w:val="7C079F0A"/>
    <w:rsid w:val="7C10124A"/>
    <w:rsid w:val="7C12641E"/>
    <w:rsid w:val="7C130F5C"/>
    <w:rsid w:val="7C13F0C1"/>
    <w:rsid w:val="7C18B15E"/>
    <w:rsid w:val="7C1A4A39"/>
    <w:rsid w:val="7C1ED77E"/>
    <w:rsid w:val="7C3721A9"/>
    <w:rsid w:val="7C3AD309"/>
    <w:rsid w:val="7C484952"/>
    <w:rsid w:val="7C4BE9AB"/>
    <w:rsid w:val="7C58A50A"/>
    <w:rsid w:val="7C5E0576"/>
    <w:rsid w:val="7C5E9BA0"/>
    <w:rsid w:val="7C6169B6"/>
    <w:rsid w:val="7C68D345"/>
    <w:rsid w:val="7C6C9DC7"/>
    <w:rsid w:val="7C751318"/>
    <w:rsid w:val="7C75D1B5"/>
    <w:rsid w:val="7C79948B"/>
    <w:rsid w:val="7C80F95D"/>
    <w:rsid w:val="7C8335B4"/>
    <w:rsid w:val="7C8B6E7E"/>
    <w:rsid w:val="7CABA413"/>
    <w:rsid w:val="7CACD00D"/>
    <w:rsid w:val="7CB14311"/>
    <w:rsid w:val="7CB2AE1C"/>
    <w:rsid w:val="7CC06581"/>
    <w:rsid w:val="7CCA07E2"/>
    <w:rsid w:val="7CD494BA"/>
    <w:rsid w:val="7CDDFA06"/>
    <w:rsid w:val="7CE53EBA"/>
    <w:rsid w:val="7CE94F65"/>
    <w:rsid w:val="7CEEA39A"/>
    <w:rsid w:val="7CF21376"/>
    <w:rsid w:val="7CF5419F"/>
    <w:rsid w:val="7CF673CD"/>
    <w:rsid w:val="7CF71273"/>
    <w:rsid w:val="7D0400DA"/>
    <w:rsid w:val="7D0C177E"/>
    <w:rsid w:val="7D192DF6"/>
    <w:rsid w:val="7D272258"/>
    <w:rsid w:val="7D28C6EC"/>
    <w:rsid w:val="7D2CA997"/>
    <w:rsid w:val="7D2F0416"/>
    <w:rsid w:val="7D3A6DD1"/>
    <w:rsid w:val="7D3B132A"/>
    <w:rsid w:val="7D3B39F2"/>
    <w:rsid w:val="7D46AE50"/>
    <w:rsid w:val="7D4FA788"/>
    <w:rsid w:val="7D5159ED"/>
    <w:rsid w:val="7D66035C"/>
    <w:rsid w:val="7D7CF266"/>
    <w:rsid w:val="7D7DAC24"/>
    <w:rsid w:val="7D80068E"/>
    <w:rsid w:val="7DA9ED08"/>
    <w:rsid w:val="7DC81D59"/>
    <w:rsid w:val="7DD16DAD"/>
    <w:rsid w:val="7DD4BB83"/>
    <w:rsid w:val="7DD63300"/>
    <w:rsid w:val="7DD750E5"/>
    <w:rsid w:val="7DE41696"/>
    <w:rsid w:val="7DE7D45C"/>
    <w:rsid w:val="7DF1C251"/>
    <w:rsid w:val="7DF678BC"/>
    <w:rsid w:val="7DFE74B5"/>
    <w:rsid w:val="7E014D0B"/>
    <w:rsid w:val="7E163E74"/>
    <w:rsid w:val="7E19B651"/>
    <w:rsid w:val="7E23E556"/>
    <w:rsid w:val="7E25DA54"/>
    <w:rsid w:val="7E29419A"/>
    <w:rsid w:val="7E36BA38"/>
    <w:rsid w:val="7E36E24D"/>
    <w:rsid w:val="7E46456F"/>
    <w:rsid w:val="7E488438"/>
    <w:rsid w:val="7E5A3E27"/>
    <w:rsid w:val="7E61A92F"/>
    <w:rsid w:val="7E61B8ED"/>
    <w:rsid w:val="7E68C091"/>
    <w:rsid w:val="7E7313E0"/>
    <w:rsid w:val="7E758589"/>
    <w:rsid w:val="7E77B26F"/>
    <w:rsid w:val="7E82B663"/>
    <w:rsid w:val="7EA2A31C"/>
    <w:rsid w:val="7EBF1380"/>
    <w:rsid w:val="7EC497F5"/>
    <w:rsid w:val="7EC717D6"/>
    <w:rsid w:val="7ECB24E3"/>
    <w:rsid w:val="7ECF757F"/>
    <w:rsid w:val="7EDAB483"/>
    <w:rsid w:val="7EDF291A"/>
    <w:rsid w:val="7EE63BFE"/>
    <w:rsid w:val="7EE8AD95"/>
    <w:rsid w:val="7EEF471D"/>
    <w:rsid w:val="7F0586F4"/>
    <w:rsid w:val="7F121CC4"/>
    <w:rsid w:val="7F1B25CE"/>
    <w:rsid w:val="7F1D2B90"/>
    <w:rsid w:val="7F1EC233"/>
    <w:rsid w:val="7F231666"/>
    <w:rsid w:val="7F23B3A0"/>
    <w:rsid w:val="7F2BE6B6"/>
    <w:rsid w:val="7F2ED765"/>
    <w:rsid w:val="7F2FB1FD"/>
    <w:rsid w:val="7F3C71FF"/>
    <w:rsid w:val="7F46A97E"/>
    <w:rsid w:val="7F473CF3"/>
    <w:rsid w:val="7F4B8804"/>
    <w:rsid w:val="7F5050D8"/>
    <w:rsid w:val="7F56DAB1"/>
    <w:rsid w:val="7F585F81"/>
    <w:rsid w:val="7F5D252E"/>
    <w:rsid w:val="7F6484FA"/>
    <w:rsid w:val="7F6DF067"/>
    <w:rsid w:val="7F751520"/>
    <w:rsid w:val="7F769576"/>
    <w:rsid w:val="7F7B591F"/>
    <w:rsid w:val="7F8541AA"/>
    <w:rsid w:val="7F858192"/>
    <w:rsid w:val="7F904256"/>
    <w:rsid w:val="7F926949"/>
    <w:rsid w:val="7F9B1033"/>
    <w:rsid w:val="7F9EFA87"/>
    <w:rsid w:val="7FA97EC0"/>
    <w:rsid w:val="7FB3CE15"/>
    <w:rsid w:val="7FB5B8F5"/>
    <w:rsid w:val="7FB76E22"/>
    <w:rsid w:val="7FB9DA38"/>
    <w:rsid w:val="7FC41F87"/>
    <w:rsid w:val="7FC6EC9C"/>
    <w:rsid w:val="7FEB7CD3"/>
    <w:rsid w:val="7FEE4164"/>
    <w:rsid w:val="7FF1A0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FAE43"/>
  <w15:chartTrackingRefBased/>
  <w15:docId w15:val="{60C28CE5-8B88-47B5-A583-2CC6EF9523F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6ADD42E9"/>
    <w:pPr>
      <w:spacing/>
      <w:ind w:left="720"/>
      <w:contextualSpacing/>
    </w:pPr>
  </w:style>
  <w:style w:type="character" w:styleId="Hyperlink">
    <w:uiPriority w:val="99"/>
    <w:name w:val="Hyperlink"/>
    <w:basedOn w:val="DefaultParagraphFont"/>
    <w:unhideWhenUsed/>
    <w:rsid w:val="6ADD42E9"/>
    <w:rPr>
      <w:color w:val="467886"/>
      <w:u w:val="single"/>
    </w:rPr>
  </w:style>
  <w:style w:type="paragraph" w:styleId="Heading3">
    <w:uiPriority w:val="9"/>
    <w:name w:val="heading 3"/>
    <w:basedOn w:val="Normal"/>
    <w:next w:val="Normal"/>
    <w:unhideWhenUsed/>
    <w:qFormat/>
    <w:rsid w:val="6ADD42E9"/>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2">
    <w:uiPriority w:val="9"/>
    <w:name w:val="heading 2"/>
    <w:basedOn w:val="Normal"/>
    <w:next w:val="Normal"/>
    <w:unhideWhenUsed/>
    <w:qFormat/>
    <w:rsid w:val="6ADD42E9"/>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tasks.xml><?xml version="1.0" encoding="utf-8"?>
<t:Tasks xmlns:t="http://schemas.microsoft.com/office/tasks/2019/documenttasks" xmlns:oel="http://schemas.microsoft.com/office/2019/extlst">
  <t:Task id="{D76F6A90-DF16-4B43-9217-3040E299B7F7}">
    <t:Anchor>
      <t:Comment id="124195288"/>
    </t:Anchor>
    <t:History>
      <t:Event id="{DFC4B3C1-602D-46F8-B9D4-7700E8935365}" time="2025-07-15T21:09:29.993Z">
        <t:Attribution userId="S::jonathan.souza@saude.mg.gov.br::c1c224fb-18ee-40a7-b682-c378a85c0a77" userProvider="AD" userName="Jonathan Henrique Souza"/>
        <t:Anchor>
          <t:Comment id="124195288"/>
        </t:Anchor>
        <t:Create/>
      </t:Event>
      <t:Event id="{95BCC8D6-7A88-4AEC-95A7-7FC1142968E2}" time="2025-07-15T21:09:29.993Z">
        <t:Attribution userId="S::jonathan.souza@saude.mg.gov.br::c1c224fb-18ee-40a7-b682-c378a85c0a77" userProvider="AD" userName="Jonathan Henrique Souza"/>
        <t:Anchor>
          <t:Comment id="124195288"/>
        </t:Anchor>
        <t:Assign userId="S::nilcilene.oliveira@saude.mg.gov.br::2b7a2852-af1a-4f38-9168-8fca30744779" userProvider="AD" userName="Nilcilene de Oliveira"/>
      </t:Event>
      <t:Event id="{04636DFC-E6FC-467A-B41D-AB07D7FB8BCD}" time="2025-07-15T21:09:29.993Z">
        <t:Attribution userId="S::jonathan.souza@saude.mg.gov.br::c1c224fb-18ee-40a7-b682-c378a85c0a77" userProvider="AD" userName="Jonathan Henrique Souza"/>
        <t:Anchor>
          <t:Comment id="124195288"/>
        </t:Anchor>
        <t:SetTitle title="@Nilcilene de Oliveira validar com a Amand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comments.xml.rels>&#65279;<?xml version="1.0" encoding="utf-8"?><Relationships xmlns="http://schemas.openxmlformats.org/package/2006/relationships"><Relationship Type="http://schemas.openxmlformats.org/officeDocument/2006/relationships/hyperlink" Target="https://servicos-datasus.saude.gov.br/" TargetMode="External" Id="R5b57325299e84745" /><Relationship Type="http://schemas.openxmlformats.org/officeDocument/2006/relationships/hyperlink" Target="https://mobileapps.saude.gov.br/portal-servicos/files/f3bd659c8c8ae3ee966e575fde27eb58/e596309791517d19ddcfcdb08b8c5894_gbaxr3525.pdf" TargetMode="External" Id="R4009051a7d2c4726" /><Relationship Type="http://schemas.openxmlformats.org/officeDocument/2006/relationships/hyperlink" Target="https://rnds-guia.saude.gov.br/docs/introducao" TargetMode="External" Id="Recfc3965b1594c58" /></Relationship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comments" Target="comments.xml" Id="Ra5bb7917f2884bc3" /><Relationship Type="http://schemas.microsoft.com/office/2011/relationships/people" Target="people.xml" Id="Rf8d424faea814622" /><Relationship Type="http://schemas.microsoft.com/office/2011/relationships/commentsExtended" Target="commentsExtended.xml" Id="R4d8cd1f027a84a41" /><Relationship Type="http://schemas.microsoft.com/office/2016/09/relationships/commentsIds" Target="commentsIds.xml" Id="R4258a1c68d7e4b2d" /><Relationship Type="http://schemas.microsoft.com/office/2018/08/relationships/commentsExtensible" Target="commentsExtensible.xml" Id="R914b01b6fe124129" /><Relationship Type="http://schemas.microsoft.com/office/2019/05/relationships/documenttasks" Target="tasks.xml" Id="R3546e7e8c2074a00" /><Relationship Type="http://schemas.openxmlformats.org/officeDocument/2006/relationships/hyperlink" Target="https://www.planalto.gov.br/ccivil_03/_ato2015-2018/2018/lei/l13787.htm" TargetMode="External" Id="Rcf4cdb709758402c" /><Relationship Type="http://schemas.openxmlformats.org/officeDocument/2006/relationships/numbering" Target="numbering.xml" Id="Rd472c1fbc4f44a4f" /><Relationship Type="http://schemas.openxmlformats.org/officeDocument/2006/relationships/image" Target="/media/image5.png" Id="Rc0d4787aef0d4f24" /><Relationship Type="http://schemas.openxmlformats.org/officeDocument/2006/relationships/image" Target="/media/image6.png" Id="Rbdb77a359b0042de" /><Relationship Type="http://schemas.openxmlformats.org/officeDocument/2006/relationships/image" Target="/media/image7.png" Id="R851a2f62293e4e0c" /><Relationship Type="http://schemas.openxmlformats.org/officeDocument/2006/relationships/image" Target="/media/image8.png" Id="Rd9d9a3c205fb4fff" /><Relationship Type="http://schemas.openxmlformats.org/officeDocument/2006/relationships/hyperlink" Target="https://www.gov.br/saude/pt-br/composicao/seidigi/meususdigital/publicacoes" TargetMode="External" Id="Reac66de84dc048a4" /><Relationship Type="http://schemas.openxmlformats.org/officeDocument/2006/relationships/image" Target="/media/image9.png" Id="R91253ca8091d41a2" /><Relationship Type="http://schemas.openxmlformats.org/officeDocument/2006/relationships/image" Target="/media/image.jpg" Id="Rea370963fb5c4598" /><Relationship Type="http://schemas.openxmlformats.org/officeDocument/2006/relationships/hyperlink" Target="https://www.youtube.com/watch?v=4y5iJ3RIlzo" TargetMode="External" Id="R63fa6604e17a4cbf" /><Relationship Type="http://schemas.openxmlformats.org/officeDocument/2006/relationships/image" Target="/media/imagea.png" Id="R706031cab53544fa" /><Relationship Type="http://schemas.openxmlformats.org/officeDocument/2006/relationships/hyperlink" Target="https://www.ufrgs.br/telessauders/regulasus/#sobre" TargetMode="External" Id="R2640f082f3f94df6" /><Relationship Type="http://schemas.openxmlformats.org/officeDocument/2006/relationships/hyperlink" Target="https://www.saude.mg.gov.br/teleconsultoria/" TargetMode="External" Id="R84bf76a70ebe4a9b" /><Relationship Type="http://schemas.openxmlformats.org/officeDocument/2006/relationships/hyperlink" Target="https://www.gov.br/saude/pt-br/assuntos/noticias/2025/janeiro/ministerio-da-saude-padroniza-as-diversas-modalidades-de-teleatendimento" TargetMode="External" Id="Rbb602374aa5f42a7" /><Relationship Type="http://schemas.openxmlformats.org/officeDocument/2006/relationships/hyperlink" Target="https://www.in.gov.br/en/web/dou/-/portaria-saes/ms-n-2.326-de-6-de-dezembro-de-2024-601712939" TargetMode="External" Id="R616dc17b016343e6" /><Relationship Type="http://schemas.openxmlformats.org/officeDocument/2006/relationships/hyperlink" Target="https://www.planalto.gov.br/ccivil_03/_ato2015-2018/2018/lei/l13709.htm" TargetMode="External" Id="R202582ca6055481d" /><Relationship Type="http://schemas.openxmlformats.org/officeDocument/2006/relationships/image" Target="/media/imagef.png" Id="Ra41186693c154667" /><Relationship Type="http://schemas.microsoft.com/office/2020/10/relationships/intelligence" Target="intelligence2.xml" Id="R000161ea4fb24bf7" /><Relationship Type="http://schemas.openxmlformats.org/officeDocument/2006/relationships/hyperlink" Target="https://www.youtube.com/watch?v=4y5iJ3RIlzo," TargetMode="External" Id="Rac28ebb60efe45c7" /><Relationship Type="http://schemas.openxmlformats.org/officeDocument/2006/relationships/hyperlink" Target="https://pntd.telessaude.ufrn.br/ptd" TargetMode="External" Id="Rc50ea1a78a03472a" /><Relationship Type="http://schemas.openxmlformats.org/officeDocument/2006/relationships/hyperlink" Target="https://telessaude.hc.ufmg.br/wp-content/uploads/2024/04/Portifolio-Janeiro-de-2024-3.pdf" TargetMode="External" Id="R67321945ae3f4964" /><Relationship Type="http://schemas.openxmlformats.org/officeDocument/2006/relationships/image" Target="/media/image12.png" Id="R93c7ee2a650f4b3d" /><Relationship Type="http://schemas.openxmlformats.org/officeDocument/2006/relationships/hyperlink" Target="https://www.scielo.br/j/csc/a/PD6mTgStcWgt7gysw8KZH4c/" TargetMode="External" Id="R5ed5b8c9e7994a74" /><Relationship Type="http://schemas.openxmlformats.org/officeDocument/2006/relationships/image" Target="/media/image13.png" Id="Rb3570488e35c499f" /><Relationship Type="http://schemas.openxmlformats.org/officeDocument/2006/relationships/image" Target="/media/image14.png" Id="Rfd888781d4de43c0" /><Relationship Type="http://schemas.openxmlformats.org/officeDocument/2006/relationships/image" Target="/media/image15.png" Id="R655d477a35f54a11" /><Relationship Type="http://schemas.openxmlformats.org/officeDocument/2006/relationships/hyperlink" Target="https://telessaude.pe.gov.br/portal/tele/detalhes/40" TargetMode="External" Id="R4905f80040694f65" /><Relationship Type="http://schemas.openxmlformats.org/officeDocument/2006/relationships/image" Target="/media/image16.png" Id="Rc0551541ed85453a" /><Relationship Type="http://schemas.openxmlformats.org/officeDocument/2006/relationships/image" Target="/media/image17.png" Id="R04a381a063f74ef8" /><Relationship Type="http://schemas.openxmlformats.org/officeDocument/2006/relationships/image" Target="/media/image18.png" Id="R89beb945ad374651" /><Relationship Type="http://schemas.openxmlformats.org/officeDocument/2006/relationships/hyperlink" Target="https://aps.bvs.br/rede-de-colaboradores/" TargetMode="External" Id="Rf09fd80f0f9d4cde" /><Relationship Type="http://schemas.openxmlformats.org/officeDocument/2006/relationships/hyperlink" Target="https://www.youtube.com/watch?v=ZAcy76lku4Y" TargetMode="External" Id="R17688ba70622445d" /><Relationship Type="http://schemas.openxmlformats.org/officeDocument/2006/relationships/image" Target="/media/image2.jpg" Id="Rc3fbb7ab54e1480c" /><Relationship Type="http://schemas.openxmlformats.org/officeDocument/2006/relationships/hyperlink" Target="https://www.youtube.com/watch?v=ZAcy76lku4Y" TargetMode="External" Id="Rd0d3aeb9ebe041dd" /><Relationship Type="http://schemas.openxmlformats.org/officeDocument/2006/relationships/hyperlink" Target="https://www.youtube.com/watch?v=SBjp811Dg1I" TargetMode="External" Id="Rfb61633ec0ba400a" /><Relationship Type="http://schemas.openxmlformats.org/officeDocument/2006/relationships/image" Target="/media/image3.jpg" Id="Rdfa888aea59f415d" /><Relationship Type="http://schemas.openxmlformats.org/officeDocument/2006/relationships/hyperlink" Target="https://www.youtube.com/watch?v=SBjp811Dg1I" TargetMode="External" Id="Rdc968f332dc74ee6" /><Relationship Type="http://schemas.openxmlformats.org/officeDocument/2006/relationships/hyperlink" Target="https://www.youtube.com/watch?v=DmMSpZxRG6g" TargetMode="External" Id="Rc99b5cf4d9094a27" /><Relationship Type="http://schemas.openxmlformats.org/officeDocument/2006/relationships/image" Target="/media/image4.jpg" Id="R8828a26d54e04515" /><Relationship Type="http://schemas.openxmlformats.org/officeDocument/2006/relationships/hyperlink" Target="https://www.youtube.com/watch?v=DmMSpZxRG6g" TargetMode="External" Id="R8ad0e94bd4ac414d" /><Relationship Type="http://schemas.openxmlformats.org/officeDocument/2006/relationships/hyperlink" Target="https://www.youtube.com/watch?v=Za3c0zT12iE" TargetMode="External" Id="R1a49a16e64ff4ba8" /><Relationship Type="http://schemas.openxmlformats.org/officeDocument/2006/relationships/hyperlink" Target="https://www.youtube.com/watch?v=TfQVFz-9a94" TargetMode="External" Id="Rf344436e6601485d" /><Relationship Type="http://schemas.openxmlformats.org/officeDocument/2006/relationships/image" Target="/media/image5.jpg" Id="R7048b174fd814278" /><Relationship Type="http://schemas.openxmlformats.org/officeDocument/2006/relationships/hyperlink" Target="https://www.youtube.com/watch?v=TfQVFz-9a94" TargetMode="External" Id="R0e482726f4ad4626" /><Relationship Type="http://schemas.openxmlformats.org/officeDocument/2006/relationships/image" Target="/media/image19.png" Id="Rb408f7add54c4e66" /><Relationship Type="http://schemas.openxmlformats.org/officeDocument/2006/relationships/image" Target="/media/image1a.png" Id="R13766a6db8754f5e" /><Relationship Type="http://schemas.openxmlformats.org/officeDocument/2006/relationships/image" Target="/media/image1b.png" Id="Rf11bd20d999f46f8" /><Relationship Type="http://schemas.openxmlformats.org/officeDocument/2006/relationships/image" Target="/media/image1c.png" Id="R140ef22db4094eec" /><Relationship Type="http://schemas.openxmlformats.org/officeDocument/2006/relationships/image" Target="/media/image1d.png" Id="R80259375e1114ac3" /><Relationship Type="http://schemas.openxmlformats.org/officeDocument/2006/relationships/image" Target="/media/image1e.png" Id="Ra423208b4bd348fa" /><Relationship Type="http://schemas.openxmlformats.org/officeDocument/2006/relationships/image" Target="/media/image1f.png" Id="R812256e62f54488e" /><Relationship Type="http://schemas.openxmlformats.org/officeDocument/2006/relationships/image" Target="/media/image20.png" Id="R9d5b9ed33e414d19" /><Relationship Type="http://schemas.openxmlformats.org/officeDocument/2006/relationships/hyperlink" Target="https://servicos-datasus.saude.gov.br/" TargetMode="External" Id="R814b2b52e3e745b3" /><Relationship Type="http://schemas.openxmlformats.org/officeDocument/2006/relationships/hyperlink" Target="https://mobileapps.saude.gov.br/portal-servicos/files/f3bd659c8c8ae3ee966e575fde27eb58/473e033816e39f9b7cde091cbbcc4123_6i6bcdq1z.pdf" TargetMode="External" Id="Rf759bfc8d391446a" /><Relationship Type="http://schemas.openxmlformats.org/officeDocument/2006/relationships/image" Target="/media/image21.png" Id="Re5cbc087e73649d5" /><Relationship Type="http://schemas.openxmlformats.org/officeDocument/2006/relationships/image" Target="/media/image22.png" Id="R8ed9f45e89c64cf9" /><Relationship Type="http://schemas.openxmlformats.org/officeDocument/2006/relationships/image" Target="/media/image23.png" Id="R66fec1e5875644f0" /><Relationship Type="http://schemas.openxmlformats.org/officeDocument/2006/relationships/hyperlink" Target="https://www.gov.br/saude/pt-br/composicao/seidigi/rnds/atualizacoes-tecnicas" TargetMode="External" Id="Rc50b9a60582e4c2a" /><Relationship Type="http://schemas.openxmlformats.org/officeDocument/2006/relationships/hyperlink" Target="https://rnds-guia.saude.gov.br/docs/introducao" TargetMode="External" Id="R5f9544c27c224649" /><Relationship Type="http://schemas.openxmlformats.org/officeDocument/2006/relationships/image" Target="/media/image24.png" Id="Rcd26108ba73746d0" /><Relationship Type="http://schemas.openxmlformats.org/officeDocument/2006/relationships/image" Target="/media/image25.png" Id="R8e59be855f334314" /><Relationship Type="http://schemas.openxmlformats.org/officeDocument/2006/relationships/image" Target="/media/image26.png" Id="R0122b7b1e61d480e" /><Relationship Type="http://schemas.openxmlformats.org/officeDocument/2006/relationships/image" Target="/media/image27.png" Id="Rae9025251566487e" /><Relationship Type="http://schemas.openxmlformats.org/officeDocument/2006/relationships/image" Target="/media/image28.png" Id="R8153f931c3694fe6" /><Relationship Type="http://schemas.openxmlformats.org/officeDocument/2006/relationships/image" Target="/media/image29.png" Id="R8842b75597e44cdc" /><Relationship Type="http://schemas.openxmlformats.org/officeDocument/2006/relationships/hyperlink" Target="https://www.gov.br/saude/pt-br/composicao/seidigi/sus-digital." TargetMode="External" Id="R9f0b00b50489498a" /><Relationship Type="http://schemas.openxmlformats.org/officeDocument/2006/relationships/hyperlink" Target="https://www.gov.br/saude/pt-br/composicao/seidigi/sus-digital/legislacao" TargetMode="External" Id="Rbc3e29c63bea4066" /><Relationship Type="http://schemas.openxmlformats.org/officeDocument/2006/relationships/hyperlink" Target="https://www.gov.br/saude/pt-br/centrais-de-conteudo/publicacoes/guias-e-manuais/2024/manual-instrutivo-do-programa-sus-digital/view" TargetMode="External" Id="Rd19249b0426e4852" /><Relationship Type="http://schemas.openxmlformats.org/officeDocument/2006/relationships/hyperlink" Target="https://servicos-datasus.saude.gov.br/detalhe/bJX70NKuoQ." TargetMode="External" Id="R89a61437dc084148" /><Relationship Type="http://schemas.openxmlformats.org/officeDocument/2006/relationships/hyperlink" Target="https://acesso.saude.gov.br/login" TargetMode="External" Id="R8c234e748fde4b72" /><Relationship Type="http://schemas.openxmlformats.org/officeDocument/2006/relationships/hyperlink" Target="https://acesso.saude.gov.br/ManualSCPA_190824_v3.pdf" TargetMode="External" Id="Rf34f0e827e0248d6" /><Relationship Type="http://schemas.openxmlformats.org/officeDocument/2006/relationships/image" Target="/media/image2a.png" Id="Raca0342a00e848d3" /><Relationship Type="http://schemas.openxmlformats.org/officeDocument/2006/relationships/image" Target="/media/image2b.png" Id="Ra1b01c1f1428499d" /><Relationship Type="http://schemas.openxmlformats.org/officeDocument/2006/relationships/hyperlink" Target="https://sisaps.saude.gov.br/sistemas/esusaps/docs/materiais-de-apoio/normativas-portarias" TargetMode="External" Id="R794df762094849dc" /><Relationship Type="http://schemas.openxmlformats.org/officeDocument/2006/relationships/hyperlink" Target="https://sisaps.saude.gov.br/sistemas/esusaps/docs/manual/PEC/PEC_00_base_conceitual." TargetMode="External" Id="R32fe6c7f8e4c4a79" /><Relationship Type="http://schemas.openxmlformats.org/officeDocument/2006/relationships/hyperlink" Target="https://sisaps.saude.gov.br/sistemas/esusaps/docs/manual/PEC/PEC_02_instalacao." TargetMode="External" Id="R1a1d1220c5074f68" /><Relationship Type="http://schemas.openxmlformats.org/officeDocument/2006/relationships/image" Target="/media/image2c.png" Id="Rdca023b900eb40c6" /><Relationship Type="http://schemas.openxmlformats.org/officeDocument/2006/relationships/image" Target="/media/image2d.png" Id="Rd28ea74cfd6c4127" /><Relationship Type="http://schemas.openxmlformats.org/officeDocument/2006/relationships/image" Target="/media/image2e.png" Id="R6bea560a986742ee" /><Relationship Type="http://schemas.openxmlformats.org/officeDocument/2006/relationships/image" Target="/media/image2f.png" Id="R00a898a7bde44851" /><Relationship Type="http://schemas.openxmlformats.org/officeDocument/2006/relationships/hyperlink" Target="https://sisaps.saude.gov.br/sistemas/esusaps/docs/manual/APOIO/Centralizadores" TargetMode="External" Id="Raba18fa445704354" /><Relationship Type="http://schemas.openxmlformats.org/officeDocument/2006/relationships/image" Target="/media/image30.png" Id="R0f064cdf343040a5" /><Relationship Type="http://schemas.openxmlformats.org/officeDocument/2006/relationships/hyperlink" Target="https://sisaps.saude.gov.br/sistemas/esusaps/" TargetMode="External" Id="R8f1c8bc1999046dd" /><Relationship Type="http://schemas.openxmlformats.org/officeDocument/2006/relationships/hyperlink" Target="https://periodicos.saude.sp.gov.br/bis/article/view/33660/32481" TargetMode="External" Id="R5ae77983795148c0" /><Relationship Type="http://schemas.openxmlformats.org/officeDocument/2006/relationships/hyperlink" Target="https://sisaps.saude.gov.br/sistemas/painelesusaps/docs/manuais/manual_uso/" TargetMode="External" Id="R66adf68467134cb3" /><Relationship Type="http://schemas.openxmlformats.org/officeDocument/2006/relationships/hyperlink" Target="https://sisaps.saude.gov.br/sistemas/painelesusaps/docs/manuais/manual_instalacao/." TargetMode="External" Id="R26ccee8ef2c74149" /><Relationship Type="http://schemas.openxmlformats.org/officeDocument/2006/relationships/image" Target="/media/image31.png" Id="Ra8bb5ec4a2dd4449" /><Relationship Type="http://schemas.openxmlformats.org/officeDocument/2006/relationships/hyperlink" Target="https://sisaps.saude.gov.br/sistemas/painelesusaps/docs/manuais/manual_uso/" TargetMode="External" Id="R30a6ad3cb8424340" /><Relationship Type="http://schemas.openxmlformats.org/officeDocument/2006/relationships/image" Target="/media/image32.png" Id="R8f99a5ef66c24c47" /><Relationship Type="http://schemas.openxmlformats.org/officeDocument/2006/relationships/image" Target="/media/image33.png" Id="Rc4cdc9021df645d9" /><Relationship Type="http://schemas.openxmlformats.org/officeDocument/2006/relationships/image" Target="/media/image34.png" Id="Rcafd1e346c624ec2" /><Relationship Type="http://schemas.openxmlformats.org/officeDocument/2006/relationships/image" Target="/media/image35.png" Id="Rbdb1e8fa58034d23" /><Relationship Type="http://schemas.openxmlformats.org/officeDocument/2006/relationships/image" Target="/media/image36.png" Id="Rc1735e31b4ee4445" /><Relationship Type="http://schemas.openxmlformats.org/officeDocument/2006/relationships/image" Target="/media/image37.png" Id="R89d8e81ed7c54c0b" /><Relationship Type="http://schemas.openxmlformats.org/officeDocument/2006/relationships/image" Target="/media/image38.png" Id="Rb26ccda289b24373" /><Relationship Type="http://schemas.openxmlformats.org/officeDocument/2006/relationships/image" Target="/media/image39.png" Id="R0bb32d8fae504055" /><Relationship Type="http://schemas.openxmlformats.org/officeDocument/2006/relationships/hyperlink" Target="https://integracao.esusab.ufsc.br/dw/index.html" TargetMode="External" Id="R392b5f5675bd42ec" /><Relationship Type="http://schemas.openxmlformats.org/officeDocument/2006/relationships/hyperlink" Target="https://egestoraps.saude.gov.br/" TargetMode="External" Id="R630c412bbfff4abb" /><Relationship Type="http://schemas.openxmlformats.org/officeDocument/2006/relationships/hyperlink" Target="https://info.saude.mg.gov.br/areas-tematicas" TargetMode="External" Id="R4301b2834ed241b1" /><Relationship Type="http://schemas.openxmlformats.org/officeDocument/2006/relationships/hyperlink" Target="https://portal.conasems.org.br/paineis-de-apoio/relatorios-operacionais" TargetMode="External" Id="Ra31463014af04dbd" /><Relationship Type="http://schemas.openxmlformats.org/officeDocument/2006/relationships/hyperlink" Target="https://www.pmf.sc.gov.br/entidades/saude/index.php?cms=painel+de+indicadores&amp;menu=9&amp;submenuid=152" TargetMode="External" Id="R41a3e91cf59b43cf" /><Relationship Type="http://schemas.openxmlformats.org/officeDocument/2006/relationships/hyperlink" Target="https://www.conass.org.br/biblioteca/cd-33-guia-de-contratacao-de-servicos-e-aquisicao-de-solucoes-em-tecnologia/" TargetMode="External" Id="R2136f04df8f147c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2025-07-07T15:50:36.3836649Z</dcterms:created>
  <dcterms:modified xsi:type="dcterms:W3CDTF">2025-07-30T20:16:12.9563705Z</dcterms:modified>
  <dc:creator>Nilcilene de Oliveira</dc:creator>
  <lastModifiedBy>Nilcilene de Oliveira</lastModifiedBy>
</coreProperties>
</file>